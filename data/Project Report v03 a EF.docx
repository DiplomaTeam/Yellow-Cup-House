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DEF14E" w14:textId="184EC5AE" w:rsidR="00252D50" w:rsidRPr="002C5109" w:rsidRDefault="00BB7182" w:rsidP="0091143A">
      <w:pPr>
        <w:pStyle w:val="Heading0"/>
      </w:pPr>
      <w:r w:rsidRPr="002C5109">
        <w:rPr>
          <w:noProof/>
          <w:lang w:val="en-GB" w:eastAsia="en-GB"/>
        </w:rPr>
        <w:drawing>
          <wp:inline distT="0" distB="0" distL="0" distR="0" wp14:anchorId="21026267" wp14:editId="7385DA1D">
            <wp:extent cx="2357755" cy="2357755"/>
            <wp:effectExtent l="0" t="0" r="4445" b="4445"/>
            <wp:docPr id="3" name="Picture 3" descr="../../../../../Yellow-Cup-House%20Local/images/Logo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Cup-House%20Local/images/LogoBasi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7755" cy="2357755"/>
                    </a:xfrm>
                    <a:prstGeom prst="rect">
                      <a:avLst/>
                    </a:prstGeom>
                    <a:noFill/>
                    <a:ln>
                      <a:noFill/>
                    </a:ln>
                  </pic:spPr>
                </pic:pic>
              </a:graphicData>
            </a:graphic>
          </wp:inline>
        </w:drawing>
      </w:r>
    </w:p>
    <w:p w14:paraId="710D7C6C" w14:textId="77777777" w:rsidR="00BB7182" w:rsidRPr="002C5109" w:rsidRDefault="00BB7182" w:rsidP="0091143A">
      <w:pPr>
        <w:pStyle w:val="Heading0"/>
      </w:pPr>
    </w:p>
    <w:p w14:paraId="6F8E84A5" w14:textId="2F87ACEE" w:rsidR="00C25570" w:rsidRPr="002C5109" w:rsidRDefault="00C25570" w:rsidP="0091143A">
      <w:pPr>
        <w:pStyle w:val="Heading0"/>
      </w:pPr>
      <w:r w:rsidRPr="002C5109">
        <w:t>WEB DESIGN</w:t>
      </w:r>
    </w:p>
    <w:p w14:paraId="6BEC5E51" w14:textId="5FAEA26F" w:rsidR="0073690E" w:rsidRPr="002C5109" w:rsidRDefault="00C25570" w:rsidP="00BB7182">
      <w:pPr>
        <w:pStyle w:val="Heading0"/>
      </w:pPr>
      <w:r w:rsidRPr="002C5109">
        <w:t>PROJECT REPORT</w:t>
      </w:r>
    </w:p>
    <w:p w14:paraId="23459B5A" w14:textId="62186CA6" w:rsidR="00F244B6" w:rsidRPr="002C5109" w:rsidRDefault="00F244B6"/>
    <w:p w14:paraId="2DEA98C2" w14:textId="19359E93" w:rsidR="00252D50" w:rsidRPr="002C5109" w:rsidRDefault="00BB7182" w:rsidP="00042D69">
      <w:pPr>
        <w:pStyle w:val="Heading6"/>
      </w:pPr>
      <w:r w:rsidRPr="002C5109">
        <w:t>Project Team</w:t>
      </w:r>
    </w:p>
    <w:tbl>
      <w:tblPr>
        <w:tblW w:w="910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5"/>
        <w:gridCol w:w="1842"/>
        <w:gridCol w:w="5703"/>
      </w:tblGrid>
      <w:tr w:rsidR="00BB7182" w:rsidRPr="002C5109" w14:paraId="42CE0EA5" w14:textId="77777777" w:rsidTr="00BB7182">
        <w:trPr>
          <w:trHeight w:val="600"/>
        </w:trPr>
        <w:tc>
          <w:tcPr>
            <w:tcW w:w="1555" w:type="dxa"/>
            <w:tcBorders>
              <w:top w:val="single" w:sz="4" w:space="0" w:color="auto"/>
              <w:bottom w:val="single" w:sz="4" w:space="0" w:color="auto"/>
            </w:tcBorders>
            <w:shd w:val="clear" w:color="000000" w:fill="D9E2F3" w:themeFill="accent1" w:themeFillTint="33"/>
            <w:vAlign w:val="center"/>
          </w:tcPr>
          <w:p w14:paraId="0AD6FAC9" w14:textId="3462E01D" w:rsidR="00BB7182" w:rsidRPr="002C5109" w:rsidRDefault="00BB7182" w:rsidP="00BB7182">
            <w:pPr>
              <w:pStyle w:val="Heading5"/>
            </w:pPr>
            <w:r w:rsidRPr="002C5109">
              <w:t>Student No</w:t>
            </w:r>
          </w:p>
        </w:tc>
        <w:tc>
          <w:tcPr>
            <w:tcW w:w="1842" w:type="dxa"/>
            <w:tcBorders>
              <w:top w:val="single" w:sz="4" w:space="0" w:color="auto"/>
              <w:bottom w:val="single" w:sz="4" w:space="0" w:color="auto"/>
            </w:tcBorders>
            <w:shd w:val="clear" w:color="000000" w:fill="D9E2F3" w:themeFill="accent1" w:themeFillTint="33"/>
            <w:vAlign w:val="center"/>
            <w:hideMark/>
          </w:tcPr>
          <w:p w14:paraId="6C6486A1" w14:textId="2FC5AD57" w:rsidR="00BB7182" w:rsidRPr="002C5109" w:rsidRDefault="00BB7182" w:rsidP="00252D50">
            <w:pPr>
              <w:pStyle w:val="Heading5"/>
            </w:pPr>
            <w:r w:rsidRPr="002C5109">
              <w:t>Student Names</w:t>
            </w:r>
          </w:p>
        </w:tc>
        <w:tc>
          <w:tcPr>
            <w:tcW w:w="5703" w:type="dxa"/>
            <w:tcBorders>
              <w:top w:val="single" w:sz="4" w:space="0" w:color="auto"/>
              <w:bottom w:val="single" w:sz="4" w:space="0" w:color="auto"/>
            </w:tcBorders>
            <w:shd w:val="clear" w:color="000000" w:fill="D9E2F3" w:themeFill="accent1" w:themeFillTint="33"/>
            <w:vAlign w:val="center"/>
            <w:hideMark/>
          </w:tcPr>
          <w:p w14:paraId="678DB7B8" w14:textId="236C1CEA" w:rsidR="00BB7182" w:rsidRPr="002C5109" w:rsidRDefault="00BB7182" w:rsidP="00252D50">
            <w:pPr>
              <w:pStyle w:val="Heading5"/>
            </w:pPr>
            <w:r w:rsidRPr="002C5109">
              <w:t>Notes</w:t>
            </w:r>
          </w:p>
        </w:tc>
      </w:tr>
      <w:tr w:rsidR="00BB7182" w:rsidRPr="002C5109" w14:paraId="5D736388" w14:textId="77777777" w:rsidTr="00BB7182">
        <w:trPr>
          <w:trHeight w:val="367"/>
        </w:trPr>
        <w:tc>
          <w:tcPr>
            <w:tcW w:w="1555" w:type="dxa"/>
            <w:tcBorders>
              <w:top w:val="single" w:sz="4" w:space="0" w:color="auto"/>
            </w:tcBorders>
          </w:tcPr>
          <w:p w14:paraId="145BCC21" w14:textId="45A5444E" w:rsidR="00BB7182" w:rsidRPr="002C5109" w:rsidRDefault="00BB7182" w:rsidP="00252D50">
            <w:r w:rsidRPr="002C5109">
              <w:t>16135296</w:t>
            </w:r>
          </w:p>
        </w:tc>
        <w:tc>
          <w:tcPr>
            <w:tcW w:w="1842" w:type="dxa"/>
            <w:tcBorders>
              <w:top w:val="single" w:sz="4" w:space="0" w:color="auto"/>
            </w:tcBorders>
            <w:shd w:val="clear" w:color="auto" w:fill="auto"/>
            <w:vAlign w:val="center"/>
            <w:hideMark/>
          </w:tcPr>
          <w:p w14:paraId="7614B2FE" w14:textId="745FA577" w:rsidR="00BB7182" w:rsidRPr="002C5109" w:rsidRDefault="00BB7182" w:rsidP="00252D50">
            <w:r w:rsidRPr="002C5109">
              <w:t>Elmarie Fryer</w:t>
            </w:r>
          </w:p>
        </w:tc>
        <w:tc>
          <w:tcPr>
            <w:tcW w:w="5703" w:type="dxa"/>
            <w:tcBorders>
              <w:top w:val="single" w:sz="4" w:space="0" w:color="auto"/>
            </w:tcBorders>
            <w:shd w:val="clear" w:color="auto" w:fill="auto"/>
            <w:noWrap/>
            <w:hideMark/>
          </w:tcPr>
          <w:p w14:paraId="1323BF6D" w14:textId="5033519A" w:rsidR="00BB7182" w:rsidRPr="002C5109" w:rsidRDefault="00BB7182" w:rsidP="00252D50"/>
        </w:tc>
      </w:tr>
      <w:tr w:rsidR="00BB7182" w:rsidRPr="002C5109" w14:paraId="558A78DB" w14:textId="77777777" w:rsidTr="00BB7182">
        <w:trPr>
          <w:trHeight w:val="335"/>
        </w:trPr>
        <w:tc>
          <w:tcPr>
            <w:tcW w:w="1555" w:type="dxa"/>
          </w:tcPr>
          <w:p w14:paraId="081E9C97" w14:textId="703A4BA9" w:rsidR="00BB7182" w:rsidRPr="002C5109" w:rsidRDefault="00BB7182" w:rsidP="00252D50">
            <w:r w:rsidRPr="002C5109">
              <w:t>16135261</w:t>
            </w:r>
          </w:p>
        </w:tc>
        <w:tc>
          <w:tcPr>
            <w:tcW w:w="1842" w:type="dxa"/>
            <w:shd w:val="clear" w:color="auto" w:fill="auto"/>
            <w:vAlign w:val="center"/>
            <w:hideMark/>
          </w:tcPr>
          <w:p w14:paraId="2EBE3552" w14:textId="20B2D83F" w:rsidR="00BB7182" w:rsidRPr="002C5109" w:rsidRDefault="00BB7182" w:rsidP="00252D50">
            <w:r w:rsidRPr="002C5109">
              <w:t xml:space="preserve">Filip </w:t>
            </w:r>
            <w:proofErr w:type="spellStart"/>
            <w:r w:rsidRPr="002C5109">
              <w:t>Minarik</w:t>
            </w:r>
            <w:proofErr w:type="spellEnd"/>
          </w:p>
        </w:tc>
        <w:tc>
          <w:tcPr>
            <w:tcW w:w="5703" w:type="dxa"/>
            <w:shd w:val="clear" w:color="auto" w:fill="auto"/>
            <w:noWrap/>
            <w:hideMark/>
          </w:tcPr>
          <w:p w14:paraId="52104741" w14:textId="5BCE6666" w:rsidR="00BB7182" w:rsidRPr="002C5109" w:rsidRDefault="00BB7182" w:rsidP="00252D50"/>
        </w:tc>
      </w:tr>
      <w:tr w:rsidR="00BB7182" w:rsidRPr="002C5109" w14:paraId="0E89747F" w14:textId="77777777" w:rsidTr="00BB7182">
        <w:trPr>
          <w:trHeight w:val="300"/>
        </w:trPr>
        <w:tc>
          <w:tcPr>
            <w:tcW w:w="1555" w:type="dxa"/>
            <w:vAlign w:val="center"/>
          </w:tcPr>
          <w:p w14:paraId="14843891" w14:textId="07757EBF" w:rsidR="00BB7182" w:rsidRPr="002C5109" w:rsidRDefault="00BB7182" w:rsidP="00252D50">
            <w:r w:rsidRPr="002C5109">
              <w:t>16137621</w:t>
            </w:r>
          </w:p>
        </w:tc>
        <w:tc>
          <w:tcPr>
            <w:tcW w:w="1842" w:type="dxa"/>
            <w:shd w:val="clear" w:color="auto" w:fill="auto"/>
            <w:vAlign w:val="center"/>
            <w:hideMark/>
          </w:tcPr>
          <w:p w14:paraId="3C4B4725" w14:textId="196A0D12" w:rsidR="00BB7182" w:rsidRPr="002C5109" w:rsidRDefault="00BB7182" w:rsidP="00252D50">
            <w:r w:rsidRPr="002C5109">
              <w:t>Patrick Young</w:t>
            </w:r>
          </w:p>
        </w:tc>
        <w:tc>
          <w:tcPr>
            <w:tcW w:w="5703" w:type="dxa"/>
            <w:shd w:val="clear" w:color="auto" w:fill="auto"/>
            <w:vAlign w:val="center"/>
            <w:hideMark/>
          </w:tcPr>
          <w:p w14:paraId="2EF52B43" w14:textId="265ADA2E" w:rsidR="00BB7182" w:rsidRPr="002C5109" w:rsidRDefault="00BB7182" w:rsidP="00E22D5F">
            <w:r w:rsidRPr="002C5109">
              <w:t xml:space="preserve">Patrick was out sick from Monday 27th March to Monday 4th April at which point he decided to withdraw from the course.  Patrick was involved in the </w:t>
            </w:r>
            <w:r w:rsidR="00E22D5F">
              <w:t>initial design,</w:t>
            </w:r>
            <w:r w:rsidRPr="002C5109">
              <w:t xml:space="preserve"> but </w:t>
            </w:r>
            <w:r w:rsidR="00E22D5F">
              <w:t xml:space="preserve">was not involved in the updated designs, nor </w:t>
            </w:r>
            <w:r w:rsidRPr="002C5109">
              <w:t xml:space="preserve">did </w:t>
            </w:r>
            <w:r w:rsidR="00E22D5F">
              <w:t>he</w:t>
            </w:r>
            <w:r w:rsidRPr="002C5109">
              <w:t xml:space="preserve"> do any of the coding of this website.</w:t>
            </w:r>
          </w:p>
        </w:tc>
      </w:tr>
    </w:tbl>
    <w:p w14:paraId="6679498F" w14:textId="77777777" w:rsidR="00BB7182" w:rsidRPr="002C5109" w:rsidRDefault="00BB7182"/>
    <w:p w14:paraId="5607F147" w14:textId="77777777" w:rsidR="00BB7182" w:rsidRPr="002C5109" w:rsidRDefault="00BB7182"/>
    <w:p w14:paraId="736B4F8E" w14:textId="55279B70" w:rsidR="00252D50" w:rsidRPr="002C5109" w:rsidRDefault="00252D50" w:rsidP="00042D69">
      <w:pPr>
        <w:pStyle w:val="Heading6"/>
      </w:pPr>
      <w:r w:rsidRPr="002C5109">
        <w:t>Deployed Site</w:t>
      </w:r>
    </w:p>
    <w:tbl>
      <w:tblPr>
        <w:tblStyle w:val="TableGrid"/>
        <w:tblW w:w="0" w:type="auto"/>
        <w:tblLook w:val="04A0" w:firstRow="1" w:lastRow="0" w:firstColumn="1" w:lastColumn="0" w:noHBand="0" w:noVBand="1"/>
      </w:tblPr>
      <w:tblGrid>
        <w:gridCol w:w="3256"/>
        <w:gridCol w:w="5754"/>
      </w:tblGrid>
      <w:tr w:rsidR="00252D50" w:rsidRPr="002C5109" w14:paraId="2F2D0129" w14:textId="77777777" w:rsidTr="00BB7182">
        <w:tc>
          <w:tcPr>
            <w:tcW w:w="3256" w:type="dxa"/>
          </w:tcPr>
          <w:p w14:paraId="0917BF09" w14:textId="2E792F15" w:rsidR="00252D50" w:rsidRPr="002C5109" w:rsidRDefault="00252D50" w:rsidP="00BB7182">
            <w:pPr>
              <w:pStyle w:val="Heading6"/>
            </w:pPr>
            <w:r w:rsidRPr="002C5109">
              <w:t>Website Name</w:t>
            </w:r>
          </w:p>
        </w:tc>
        <w:tc>
          <w:tcPr>
            <w:tcW w:w="5754" w:type="dxa"/>
          </w:tcPr>
          <w:p w14:paraId="6F085EE2" w14:textId="1E5F6EB5" w:rsidR="00252D50" w:rsidRPr="002C5109" w:rsidRDefault="00252D50" w:rsidP="00BB7182">
            <w:pPr>
              <w:pStyle w:val="Heading5"/>
            </w:pPr>
            <w:r w:rsidRPr="002C5109">
              <w:t>Yellow Cup House</w:t>
            </w:r>
          </w:p>
        </w:tc>
      </w:tr>
      <w:tr w:rsidR="00252D50" w:rsidRPr="002C5109" w14:paraId="05768280" w14:textId="77777777" w:rsidTr="00BB7182">
        <w:tc>
          <w:tcPr>
            <w:tcW w:w="3256" w:type="dxa"/>
          </w:tcPr>
          <w:p w14:paraId="6C923B83" w14:textId="7A101683" w:rsidR="00252D50" w:rsidRPr="002C5109" w:rsidRDefault="00252D50" w:rsidP="00BB7182">
            <w:pPr>
              <w:pStyle w:val="Heading6"/>
            </w:pPr>
            <w:r w:rsidRPr="002C5109">
              <w:t>URL of Deployed Site</w:t>
            </w:r>
          </w:p>
        </w:tc>
        <w:tc>
          <w:tcPr>
            <w:tcW w:w="5754" w:type="dxa"/>
          </w:tcPr>
          <w:p w14:paraId="41020494" w14:textId="60D8579F" w:rsidR="00252D50" w:rsidRPr="002C5109" w:rsidRDefault="00BB7182" w:rsidP="00BB7182">
            <w:pPr>
              <w:pStyle w:val="Heading5"/>
            </w:pPr>
            <w:r w:rsidRPr="002C5109">
              <w:t>http://yellowcuphouse.gear.host/</w:t>
            </w:r>
          </w:p>
        </w:tc>
      </w:tr>
    </w:tbl>
    <w:p w14:paraId="76D7F038" w14:textId="77777777" w:rsidR="00252D50" w:rsidRPr="002C5109" w:rsidRDefault="00252D50" w:rsidP="00252D50"/>
    <w:p w14:paraId="6AF6A341" w14:textId="77777777" w:rsidR="00252D50" w:rsidRPr="002C5109" w:rsidRDefault="00252D50" w:rsidP="00252D50"/>
    <w:p w14:paraId="05887824" w14:textId="77777777" w:rsidR="00252D50" w:rsidRPr="002C5109" w:rsidRDefault="00252D50" w:rsidP="00252D50"/>
    <w:p w14:paraId="2CFE8BA5" w14:textId="77777777" w:rsidR="0091143A" w:rsidRPr="002C5109" w:rsidRDefault="0091143A" w:rsidP="00252D50">
      <w:pPr>
        <w:pStyle w:val="Heading0"/>
        <w:sectPr w:rsidR="0091143A" w:rsidRPr="002C5109" w:rsidSect="00452079">
          <w:footerReference w:type="default" r:id="rId8"/>
          <w:pgSz w:w="11900" w:h="16840"/>
          <w:pgMar w:top="1440" w:right="1440" w:bottom="1440" w:left="1440" w:header="708" w:footer="708" w:gutter="0"/>
          <w:cols w:space="708"/>
          <w:docGrid w:linePitch="360"/>
        </w:sectPr>
      </w:pPr>
    </w:p>
    <w:p w14:paraId="6C43157F" w14:textId="1B4479BA" w:rsidR="00F244B6" w:rsidRPr="002C5109" w:rsidRDefault="00252D50" w:rsidP="00252D50">
      <w:pPr>
        <w:pStyle w:val="Heading0"/>
      </w:pPr>
      <w:r w:rsidRPr="002C5109">
        <w:lastRenderedPageBreak/>
        <w:t>Table of Contents</w:t>
      </w:r>
    </w:p>
    <w:p w14:paraId="541D6552" w14:textId="77777777" w:rsidR="00E23128" w:rsidRDefault="00252D50">
      <w:pPr>
        <w:pStyle w:val="TOC1"/>
        <w:tabs>
          <w:tab w:val="left" w:pos="567"/>
          <w:tab w:val="right" w:leader="dot" w:pos="9010"/>
        </w:tabs>
        <w:rPr>
          <w:rFonts w:eastAsiaTheme="minorEastAsia"/>
          <w:noProof/>
          <w:lang w:eastAsia="en-GB"/>
        </w:rPr>
      </w:pPr>
      <w:r w:rsidRPr="002C5109">
        <w:fldChar w:fldCharType="begin"/>
      </w:r>
      <w:r w:rsidRPr="002C5109">
        <w:instrText xml:space="preserve"> TOC \o "1-3" </w:instrText>
      </w:r>
      <w:r w:rsidRPr="002C5109">
        <w:fldChar w:fldCharType="separate"/>
      </w:r>
      <w:r w:rsidR="00E23128">
        <w:rPr>
          <w:noProof/>
        </w:rPr>
        <w:t>1.</w:t>
      </w:r>
      <w:r w:rsidR="00E23128">
        <w:rPr>
          <w:rFonts w:eastAsiaTheme="minorEastAsia"/>
          <w:noProof/>
          <w:lang w:eastAsia="en-GB"/>
        </w:rPr>
        <w:tab/>
      </w:r>
      <w:r w:rsidR="00E23128">
        <w:rPr>
          <w:noProof/>
        </w:rPr>
        <w:t>PROJECT PROPOSAL</w:t>
      </w:r>
      <w:r w:rsidR="00E23128">
        <w:rPr>
          <w:noProof/>
        </w:rPr>
        <w:tab/>
      </w:r>
      <w:r w:rsidR="00E23128">
        <w:rPr>
          <w:noProof/>
        </w:rPr>
        <w:fldChar w:fldCharType="begin"/>
      </w:r>
      <w:r w:rsidR="00E23128">
        <w:rPr>
          <w:noProof/>
        </w:rPr>
        <w:instrText xml:space="preserve"> PAGEREF _Toc479770801 \h </w:instrText>
      </w:r>
      <w:r w:rsidR="00E23128">
        <w:rPr>
          <w:noProof/>
        </w:rPr>
      </w:r>
      <w:r w:rsidR="00E23128">
        <w:rPr>
          <w:noProof/>
        </w:rPr>
        <w:fldChar w:fldCharType="separate"/>
      </w:r>
      <w:r w:rsidR="00E23128">
        <w:rPr>
          <w:noProof/>
        </w:rPr>
        <w:t>1</w:t>
      </w:r>
      <w:r w:rsidR="00E23128">
        <w:rPr>
          <w:noProof/>
        </w:rPr>
        <w:fldChar w:fldCharType="end"/>
      </w:r>
    </w:p>
    <w:p w14:paraId="06C4E424" w14:textId="77777777" w:rsidR="00E23128" w:rsidRDefault="00E23128">
      <w:pPr>
        <w:pStyle w:val="TOC2"/>
        <w:rPr>
          <w:rFonts w:eastAsiaTheme="minorEastAsia"/>
          <w:noProof/>
          <w:lang w:eastAsia="en-GB"/>
        </w:rPr>
      </w:pPr>
      <w:r>
        <w:rPr>
          <w:noProof/>
        </w:rPr>
        <w:t>1.1.</w:t>
      </w:r>
      <w:r>
        <w:rPr>
          <w:rFonts w:eastAsiaTheme="minorEastAsia"/>
          <w:noProof/>
          <w:lang w:eastAsia="en-GB"/>
        </w:rPr>
        <w:tab/>
      </w:r>
      <w:r>
        <w:rPr>
          <w:noProof/>
        </w:rPr>
        <w:t>Project Overview</w:t>
      </w:r>
      <w:r>
        <w:rPr>
          <w:noProof/>
        </w:rPr>
        <w:tab/>
      </w:r>
      <w:r>
        <w:rPr>
          <w:noProof/>
        </w:rPr>
        <w:fldChar w:fldCharType="begin"/>
      </w:r>
      <w:r>
        <w:rPr>
          <w:noProof/>
        </w:rPr>
        <w:instrText xml:space="preserve"> PAGEREF _Toc479770802 \h </w:instrText>
      </w:r>
      <w:r>
        <w:rPr>
          <w:noProof/>
        </w:rPr>
      </w:r>
      <w:r>
        <w:rPr>
          <w:noProof/>
        </w:rPr>
        <w:fldChar w:fldCharType="separate"/>
      </w:r>
      <w:r>
        <w:rPr>
          <w:noProof/>
        </w:rPr>
        <w:t>1</w:t>
      </w:r>
      <w:r>
        <w:rPr>
          <w:noProof/>
        </w:rPr>
        <w:fldChar w:fldCharType="end"/>
      </w:r>
    </w:p>
    <w:p w14:paraId="4A70FB64" w14:textId="77777777" w:rsidR="00E23128" w:rsidRDefault="00E23128">
      <w:pPr>
        <w:pStyle w:val="TOC2"/>
        <w:rPr>
          <w:rFonts w:eastAsiaTheme="minorEastAsia"/>
          <w:noProof/>
          <w:lang w:eastAsia="en-GB"/>
        </w:rPr>
      </w:pPr>
      <w:r>
        <w:rPr>
          <w:noProof/>
        </w:rPr>
        <w:t>1.2.</w:t>
      </w:r>
      <w:r>
        <w:rPr>
          <w:rFonts w:eastAsiaTheme="minorEastAsia"/>
          <w:noProof/>
          <w:lang w:eastAsia="en-GB"/>
        </w:rPr>
        <w:tab/>
      </w:r>
      <w:r>
        <w:rPr>
          <w:noProof/>
        </w:rPr>
        <w:t>Research / Investigation</w:t>
      </w:r>
      <w:r>
        <w:rPr>
          <w:noProof/>
        </w:rPr>
        <w:tab/>
      </w:r>
      <w:r>
        <w:rPr>
          <w:noProof/>
        </w:rPr>
        <w:fldChar w:fldCharType="begin"/>
      </w:r>
      <w:r>
        <w:rPr>
          <w:noProof/>
        </w:rPr>
        <w:instrText xml:space="preserve"> PAGEREF _Toc479770803 \h </w:instrText>
      </w:r>
      <w:r>
        <w:rPr>
          <w:noProof/>
        </w:rPr>
      </w:r>
      <w:r>
        <w:rPr>
          <w:noProof/>
        </w:rPr>
        <w:fldChar w:fldCharType="separate"/>
      </w:r>
      <w:r>
        <w:rPr>
          <w:noProof/>
        </w:rPr>
        <w:t>1</w:t>
      </w:r>
      <w:r>
        <w:rPr>
          <w:noProof/>
        </w:rPr>
        <w:fldChar w:fldCharType="end"/>
      </w:r>
    </w:p>
    <w:p w14:paraId="6B68FBA6" w14:textId="77777777" w:rsidR="00E23128" w:rsidRDefault="00E23128">
      <w:pPr>
        <w:pStyle w:val="TOC2"/>
        <w:rPr>
          <w:rFonts w:eastAsiaTheme="minorEastAsia"/>
          <w:noProof/>
          <w:lang w:eastAsia="en-GB"/>
        </w:rPr>
      </w:pPr>
      <w:r>
        <w:rPr>
          <w:noProof/>
        </w:rPr>
        <w:t>1.3.</w:t>
      </w:r>
      <w:r>
        <w:rPr>
          <w:rFonts w:eastAsiaTheme="minorEastAsia"/>
          <w:noProof/>
          <w:lang w:eastAsia="en-GB"/>
        </w:rPr>
        <w:tab/>
      </w:r>
      <w:r>
        <w:rPr>
          <w:noProof/>
        </w:rPr>
        <w:t>Requirements &amp; Technical Approach</w:t>
      </w:r>
      <w:r>
        <w:rPr>
          <w:noProof/>
        </w:rPr>
        <w:tab/>
      </w:r>
      <w:r>
        <w:rPr>
          <w:noProof/>
        </w:rPr>
        <w:fldChar w:fldCharType="begin"/>
      </w:r>
      <w:r>
        <w:rPr>
          <w:noProof/>
        </w:rPr>
        <w:instrText xml:space="preserve"> PAGEREF _Toc479770804 \h </w:instrText>
      </w:r>
      <w:r>
        <w:rPr>
          <w:noProof/>
        </w:rPr>
      </w:r>
      <w:r>
        <w:rPr>
          <w:noProof/>
        </w:rPr>
        <w:fldChar w:fldCharType="separate"/>
      </w:r>
      <w:r>
        <w:rPr>
          <w:noProof/>
        </w:rPr>
        <w:t>3</w:t>
      </w:r>
      <w:r>
        <w:rPr>
          <w:noProof/>
        </w:rPr>
        <w:fldChar w:fldCharType="end"/>
      </w:r>
    </w:p>
    <w:p w14:paraId="358B04B8" w14:textId="77777777" w:rsidR="00E23128" w:rsidRDefault="00E23128">
      <w:pPr>
        <w:pStyle w:val="TOC1"/>
        <w:tabs>
          <w:tab w:val="left" w:pos="567"/>
          <w:tab w:val="right" w:leader="dot" w:pos="9010"/>
        </w:tabs>
        <w:rPr>
          <w:rFonts w:eastAsiaTheme="minorEastAsia"/>
          <w:noProof/>
          <w:lang w:eastAsia="en-GB"/>
        </w:rPr>
      </w:pPr>
      <w:r>
        <w:rPr>
          <w:noProof/>
        </w:rPr>
        <w:t>2.</w:t>
      </w:r>
      <w:r>
        <w:rPr>
          <w:rFonts w:eastAsiaTheme="minorEastAsia"/>
          <w:noProof/>
          <w:lang w:eastAsia="en-GB"/>
        </w:rPr>
        <w:tab/>
      </w:r>
      <w:r>
        <w:rPr>
          <w:noProof/>
        </w:rPr>
        <w:t>WIREFRAME / SITEMAP</w:t>
      </w:r>
      <w:r>
        <w:rPr>
          <w:noProof/>
        </w:rPr>
        <w:tab/>
      </w:r>
      <w:r>
        <w:rPr>
          <w:noProof/>
        </w:rPr>
        <w:fldChar w:fldCharType="begin"/>
      </w:r>
      <w:r>
        <w:rPr>
          <w:noProof/>
        </w:rPr>
        <w:instrText xml:space="preserve"> PAGEREF _Toc479770805 \h </w:instrText>
      </w:r>
      <w:r>
        <w:rPr>
          <w:noProof/>
        </w:rPr>
      </w:r>
      <w:r>
        <w:rPr>
          <w:noProof/>
        </w:rPr>
        <w:fldChar w:fldCharType="separate"/>
      </w:r>
      <w:r>
        <w:rPr>
          <w:noProof/>
        </w:rPr>
        <w:t>4</w:t>
      </w:r>
      <w:r>
        <w:rPr>
          <w:noProof/>
        </w:rPr>
        <w:fldChar w:fldCharType="end"/>
      </w:r>
    </w:p>
    <w:p w14:paraId="3140D299" w14:textId="77777777" w:rsidR="00E23128" w:rsidRDefault="00E23128">
      <w:pPr>
        <w:pStyle w:val="TOC2"/>
        <w:rPr>
          <w:rFonts w:eastAsiaTheme="minorEastAsia"/>
          <w:noProof/>
          <w:lang w:eastAsia="en-GB"/>
        </w:rPr>
      </w:pPr>
      <w:r>
        <w:rPr>
          <w:noProof/>
        </w:rPr>
        <w:t>2.1.</w:t>
      </w:r>
      <w:r>
        <w:rPr>
          <w:rFonts w:eastAsiaTheme="minorEastAsia"/>
          <w:noProof/>
          <w:lang w:eastAsia="en-GB"/>
        </w:rPr>
        <w:tab/>
      </w:r>
      <w:r>
        <w:rPr>
          <w:noProof/>
        </w:rPr>
        <w:t>Sitemap</w:t>
      </w:r>
      <w:r>
        <w:rPr>
          <w:noProof/>
        </w:rPr>
        <w:tab/>
      </w:r>
      <w:r>
        <w:rPr>
          <w:noProof/>
        </w:rPr>
        <w:fldChar w:fldCharType="begin"/>
      </w:r>
      <w:r>
        <w:rPr>
          <w:noProof/>
        </w:rPr>
        <w:instrText xml:space="preserve"> PAGEREF _Toc479770806 \h </w:instrText>
      </w:r>
      <w:r>
        <w:rPr>
          <w:noProof/>
        </w:rPr>
      </w:r>
      <w:r>
        <w:rPr>
          <w:noProof/>
        </w:rPr>
        <w:fldChar w:fldCharType="separate"/>
      </w:r>
      <w:r>
        <w:rPr>
          <w:noProof/>
        </w:rPr>
        <w:t>4</w:t>
      </w:r>
      <w:r>
        <w:rPr>
          <w:noProof/>
        </w:rPr>
        <w:fldChar w:fldCharType="end"/>
      </w:r>
    </w:p>
    <w:p w14:paraId="1EDC0390" w14:textId="77777777" w:rsidR="00E23128" w:rsidRDefault="00E23128">
      <w:pPr>
        <w:pStyle w:val="TOC3"/>
        <w:rPr>
          <w:rFonts w:eastAsiaTheme="minorEastAsia"/>
          <w:noProof/>
          <w:lang w:eastAsia="en-GB"/>
        </w:rPr>
      </w:pPr>
      <w:r>
        <w:rPr>
          <w:noProof/>
        </w:rPr>
        <w:t>2.1.1.</w:t>
      </w:r>
      <w:r>
        <w:rPr>
          <w:rFonts w:eastAsiaTheme="minorEastAsia"/>
          <w:noProof/>
          <w:lang w:eastAsia="en-GB"/>
        </w:rPr>
        <w:tab/>
      </w:r>
      <w:r>
        <w:rPr>
          <w:noProof/>
        </w:rPr>
        <w:t>Wireframe for the Homepage</w:t>
      </w:r>
      <w:r>
        <w:rPr>
          <w:noProof/>
        </w:rPr>
        <w:tab/>
      </w:r>
      <w:r>
        <w:rPr>
          <w:noProof/>
        </w:rPr>
        <w:fldChar w:fldCharType="begin"/>
      </w:r>
      <w:r>
        <w:rPr>
          <w:noProof/>
        </w:rPr>
        <w:instrText xml:space="preserve"> PAGEREF _Toc479770807 \h </w:instrText>
      </w:r>
      <w:r>
        <w:rPr>
          <w:noProof/>
        </w:rPr>
      </w:r>
      <w:r>
        <w:rPr>
          <w:noProof/>
        </w:rPr>
        <w:fldChar w:fldCharType="separate"/>
      </w:r>
      <w:r>
        <w:rPr>
          <w:noProof/>
        </w:rPr>
        <w:t>5</w:t>
      </w:r>
      <w:r>
        <w:rPr>
          <w:noProof/>
        </w:rPr>
        <w:fldChar w:fldCharType="end"/>
      </w:r>
    </w:p>
    <w:p w14:paraId="798165D4" w14:textId="77777777" w:rsidR="00E23128" w:rsidRDefault="00E23128">
      <w:pPr>
        <w:pStyle w:val="TOC3"/>
        <w:rPr>
          <w:rFonts w:eastAsiaTheme="minorEastAsia"/>
          <w:noProof/>
          <w:lang w:eastAsia="en-GB"/>
        </w:rPr>
      </w:pPr>
      <w:r>
        <w:rPr>
          <w:noProof/>
        </w:rPr>
        <w:t>2.1.2.</w:t>
      </w:r>
      <w:r>
        <w:rPr>
          <w:rFonts w:eastAsiaTheme="minorEastAsia"/>
          <w:noProof/>
          <w:lang w:eastAsia="en-GB"/>
        </w:rPr>
        <w:tab/>
      </w:r>
      <w:r>
        <w:rPr>
          <w:noProof/>
        </w:rPr>
        <w:t>Wireframe for the other pages</w:t>
      </w:r>
      <w:r>
        <w:rPr>
          <w:noProof/>
        </w:rPr>
        <w:tab/>
      </w:r>
      <w:r>
        <w:rPr>
          <w:noProof/>
        </w:rPr>
        <w:fldChar w:fldCharType="begin"/>
      </w:r>
      <w:r>
        <w:rPr>
          <w:noProof/>
        </w:rPr>
        <w:instrText xml:space="preserve"> PAGEREF _Toc479770808 \h </w:instrText>
      </w:r>
      <w:r>
        <w:rPr>
          <w:noProof/>
        </w:rPr>
      </w:r>
      <w:r>
        <w:rPr>
          <w:noProof/>
        </w:rPr>
        <w:fldChar w:fldCharType="separate"/>
      </w:r>
      <w:r>
        <w:rPr>
          <w:noProof/>
        </w:rPr>
        <w:t>6</w:t>
      </w:r>
      <w:r>
        <w:rPr>
          <w:noProof/>
        </w:rPr>
        <w:fldChar w:fldCharType="end"/>
      </w:r>
    </w:p>
    <w:p w14:paraId="742C70E5" w14:textId="77777777" w:rsidR="00E23128" w:rsidRDefault="00E23128">
      <w:pPr>
        <w:pStyle w:val="TOC1"/>
        <w:tabs>
          <w:tab w:val="left" w:pos="567"/>
          <w:tab w:val="right" w:leader="dot" w:pos="9010"/>
        </w:tabs>
        <w:rPr>
          <w:rFonts w:eastAsiaTheme="minorEastAsia"/>
          <w:noProof/>
          <w:lang w:eastAsia="en-GB"/>
        </w:rPr>
      </w:pPr>
      <w:r>
        <w:rPr>
          <w:noProof/>
        </w:rPr>
        <w:t>3.</w:t>
      </w:r>
      <w:r>
        <w:rPr>
          <w:rFonts w:eastAsiaTheme="minorEastAsia"/>
          <w:noProof/>
          <w:lang w:eastAsia="en-GB"/>
        </w:rPr>
        <w:tab/>
      </w:r>
      <w:r>
        <w:rPr>
          <w:noProof/>
        </w:rPr>
        <w:t>PRODUCTION LOG</w:t>
      </w:r>
      <w:r>
        <w:rPr>
          <w:noProof/>
        </w:rPr>
        <w:tab/>
      </w:r>
      <w:r>
        <w:rPr>
          <w:noProof/>
        </w:rPr>
        <w:fldChar w:fldCharType="begin"/>
      </w:r>
      <w:r>
        <w:rPr>
          <w:noProof/>
        </w:rPr>
        <w:instrText xml:space="preserve"> PAGEREF _Toc479770809 \h </w:instrText>
      </w:r>
      <w:r>
        <w:rPr>
          <w:noProof/>
        </w:rPr>
      </w:r>
      <w:r>
        <w:rPr>
          <w:noProof/>
        </w:rPr>
        <w:fldChar w:fldCharType="separate"/>
      </w:r>
      <w:r>
        <w:rPr>
          <w:noProof/>
        </w:rPr>
        <w:t>9</w:t>
      </w:r>
      <w:r>
        <w:rPr>
          <w:noProof/>
        </w:rPr>
        <w:fldChar w:fldCharType="end"/>
      </w:r>
    </w:p>
    <w:p w14:paraId="67F3FD32" w14:textId="77777777" w:rsidR="00E23128" w:rsidRDefault="00E23128">
      <w:pPr>
        <w:pStyle w:val="TOC2"/>
        <w:rPr>
          <w:rFonts w:eastAsiaTheme="minorEastAsia"/>
          <w:noProof/>
          <w:lang w:eastAsia="en-GB"/>
        </w:rPr>
      </w:pPr>
      <w:r>
        <w:rPr>
          <w:noProof/>
        </w:rPr>
        <w:t>3.1.</w:t>
      </w:r>
      <w:r>
        <w:rPr>
          <w:rFonts w:eastAsiaTheme="minorEastAsia"/>
          <w:noProof/>
          <w:lang w:eastAsia="en-GB"/>
        </w:rPr>
        <w:tab/>
      </w:r>
      <w:r>
        <w:rPr>
          <w:noProof/>
        </w:rPr>
        <w:t>Overall</w:t>
      </w:r>
      <w:r>
        <w:rPr>
          <w:noProof/>
        </w:rPr>
        <w:tab/>
      </w:r>
      <w:r>
        <w:rPr>
          <w:noProof/>
        </w:rPr>
        <w:fldChar w:fldCharType="begin"/>
      </w:r>
      <w:r>
        <w:rPr>
          <w:noProof/>
        </w:rPr>
        <w:instrText xml:space="preserve"> PAGEREF _Toc479770810 \h </w:instrText>
      </w:r>
      <w:r>
        <w:rPr>
          <w:noProof/>
        </w:rPr>
      </w:r>
      <w:r>
        <w:rPr>
          <w:noProof/>
        </w:rPr>
        <w:fldChar w:fldCharType="separate"/>
      </w:r>
      <w:r>
        <w:rPr>
          <w:noProof/>
        </w:rPr>
        <w:t>9</w:t>
      </w:r>
      <w:r>
        <w:rPr>
          <w:noProof/>
        </w:rPr>
        <w:fldChar w:fldCharType="end"/>
      </w:r>
    </w:p>
    <w:p w14:paraId="164558AF" w14:textId="77777777" w:rsidR="00E23128" w:rsidRDefault="00E23128">
      <w:pPr>
        <w:pStyle w:val="TOC2"/>
        <w:rPr>
          <w:rFonts w:eastAsiaTheme="minorEastAsia"/>
          <w:noProof/>
          <w:lang w:eastAsia="en-GB"/>
        </w:rPr>
      </w:pPr>
      <w:r>
        <w:rPr>
          <w:noProof/>
        </w:rPr>
        <w:t>3.2.</w:t>
      </w:r>
      <w:r>
        <w:rPr>
          <w:rFonts w:eastAsiaTheme="minorEastAsia"/>
          <w:noProof/>
          <w:lang w:eastAsia="en-GB"/>
        </w:rPr>
        <w:tab/>
      </w:r>
      <w:r>
        <w:rPr>
          <w:noProof/>
        </w:rPr>
        <w:t>HTML Code</w:t>
      </w:r>
      <w:r>
        <w:rPr>
          <w:noProof/>
        </w:rPr>
        <w:tab/>
      </w:r>
      <w:r>
        <w:rPr>
          <w:noProof/>
        </w:rPr>
        <w:fldChar w:fldCharType="begin"/>
      </w:r>
      <w:r>
        <w:rPr>
          <w:noProof/>
        </w:rPr>
        <w:instrText xml:space="preserve"> PAGEREF _Toc479770811 \h </w:instrText>
      </w:r>
      <w:r>
        <w:rPr>
          <w:noProof/>
        </w:rPr>
      </w:r>
      <w:r>
        <w:rPr>
          <w:noProof/>
        </w:rPr>
        <w:fldChar w:fldCharType="separate"/>
      </w:r>
      <w:r>
        <w:rPr>
          <w:noProof/>
        </w:rPr>
        <w:t>9</w:t>
      </w:r>
      <w:r>
        <w:rPr>
          <w:noProof/>
        </w:rPr>
        <w:fldChar w:fldCharType="end"/>
      </w:r>
    </w:p>
    <w:p w14:paraId="7D67EC2A" w14:textId="77777777" w:rsidR="00E23128" w:rsidRDefault="00E23128">
      <w:pPr>
        <w:pStyle w:val="TOC2"/>
        <w:rPr>
          <w:rFonts w:eastAsiaTheme="minorEastAsia"/>
          <w:noProof/>
          <w:lang w:eastAsia="en-GB"/>
        </w:rPr>
      </w:pPr>
      <w:r>
        <w:rPr>
          <w:noProof/>
        </w:rPr>
        <w:t>3.3.</w:t>
      </w:r>
      <w:r>
        <w:rPr>
          <w:rFonts w:eastAsiaTheme="minorEastAsia"/>
          <w:noProof/>
          <w:lang w:eastAsia="en-GB"/>
        </w:rPr>
        <w:tab/>
      </w:r>
      <w:r>
        <w:rPr>
          <w:noProof/>
        </w:rPr>
        <w:t>CSS Code</w:t>
      </w:r>
      <w:r>
        <w:rPr>
          <w:noProof/>
        </w:rPr>
        <w:tab/>
      </w:r>
      <w:r>
        <w:rPr>
          <w:noProof/>
        </w:rPr>
        <w:fldChar w:fldCharType="begin"/>
      </w:r>
      <w:r>
        <w:rPr>
          <w:noProof/>
        </w:rPr>
        <w:instrText xml:space="preserve"> PAGEREF _Toc479770812 \h </w:instrText>
      </w:r>
      <w:r>
        <w:rPr>
          <w:noProof/>
        </w:rPr>
      </w:r>
      <w:r>
        <w:rPr>
          <w:noProof/>
        </w:rPr>
        <w:fldChar w:fldCharType="separate"/>
      </w:r>
      <w:r>
        <w:rPr>
          <w:noProof/>
        </w:rPr>
        <w:t>9</w:t>
      </w:r>
      <w:r>
        <w:rPr>
          <w:noProof/>
        </w:rPr>
        <w:fldChar w:fldCharType="end"/>
      </w:r>
    </w:p>
    <w:p w14:paraId="16DC091D" w14:textId="77777777" w:rsidR="00E23128" w:rsidRDefault="00E23128">
      <w:pPr>
        <w:pStyle w:val="TOC2"/>
        <w:rPr>
          <w:rFonts w:eastAsiaTheme="minorEastAsia"/>
          <w:noProof/>
          <w:lang w:eastAsia="en-GB"/>
        </w:rPr>
      </w:pPr>
      <w:r>
        <w:rPr>
          <w:noProof/>
        </w:rPr>
        <w:t>3.4.</w:t>
      </w:r>
      <w:r>
        <w:rPr>
          <w:rFonts w:eastAsiaTheme="minorEastAsia"/>
          <w:noProof/>
          <w:lang w:eastAsia="en-GB"/>
        </w:rPr>
        <w:tab/>
      </w:r>
      <w:r>
        <w:rPr>
          <w:noProof/>
        </w:rPr>
        <w:t>JavaScript</w:t>
      </w:r>
      <w:r>
        <w:rPr>
          <w:noProof/>
        </w:rPr>
        <w:tab/>
      </w:r>
      <w:r>
        <w:rPr>
          <w:noProof/>
        </w:rPr>
        <w:fldChar w:fldCharType="begin"/>
      </w:r>
      <w:r>
        <w:rPr>
          <w:noProof/>
        </w:rPr>
        <w:instrText xml:space="preserve"> PAGEREF _Toc479770813 \h </w:instrText>
      </w:r>
      <w:r>
        <w:rPr>
          <w:noProof/>
        </w:rPr>
      </w:r>
      <w:r>
        <w:rPr>
          <w:noProof/>
        </w:rPr>
        <w:fldChar w:fldCharType="separate"/>
      </w:r>
      <w:r>
        <w:rPr>
          <w:noProof/>
        </w:rPr>
        <w:t>9</w:t>
      </w:r>
      <w:r>
        <w:rPr>
          <w:noProof/>
        </w:rPr>
        <w:fldChar w:fldCharType="end"/>
      </w:r>
    </w:p>
    <w:p w14:paraId="125648C6" w14:textId="77777777" w:rsidR="00E23128" w:rsidRDefault="00E23128">
      <w:pPr>
        <w:pStyle w:val="TOC2"/>
        <w:rPr>
          <w:rFonts w:eastAsiaTheme="minorEastAsia"/>
          <w:noProof/>
          <w:lang w:eastAsia="en-GB"/>
        </w:rPr>
      </w:pPr>
      <w:r>
        <w:rPr>
          <w:noProof/>
        </w:rPr>
        <w:t>3.5.</w:t>
      </w:r>
      <w:r>
        <w:rPr>
          <w:rFonts w:eastAsiaTheme="minorEastAsia"/>
          <w:noProof/>
          <w:lang w:eastAsia="en-GB"/>
        </w:rPr>
        <w:tab/>
      </w:r>
      <w:r>
        <w:rPr>
          <w:noProof/>
        </w:rPr>
        <w:t>Validation</w:t>
      </w:r>
      <w:r>
        <w:rPr>
          <w:noProof/>
        </w:rPr>
        <w:tab/>
      </w:r>
      <w:r>
        <w:rPr>
          <w:noProof/>
        </w:rPr>
        <w:fldChar w:fldCharType="begin"/>
      </w:r>
      <w:r>
        <w:rPr>
          <w:noProof/>
        </w:rPr>
        <w:instrText xml:space="preserve"> PAGEREF _Toc479770814 \h </w:instrText>
      </w:r>
      <w:r>
        <w:rPr>
          <w:noProof/>
        </w:rPr>
      </w:r>
      <w:r>
        <w:rPr>
          <w:noProof/>
        </w:rPr>
        <w:fldChar w:fldCharType="separate"/>
      </w:r>
      <w:r>
        <w:rPr>
          <w:noProof/>
        </w:rPr>
        <w:t>9</w:t>
      </w:r>
      <w:r>
        <w:rPr>
          <w:noProof/>
        </w:rPr>
        <w:fldChar w:fldCharType="end"/>
      </w:r>
    </w:p>
    <w:p w14:paraId="13327FFE" w14:textId="77777777" w:rsidR="00E23128" w:rsidRDefault="00E23128">
      <w:pPr>
        <w:pStyle w:val="TOC2"/>
        <w:rPr>
          <w:rFonts w:eastAsiaTheme="minorEastAsia"/>
          <w:noProof/>
          <w:lang w:eastAsia="en-GB"/>
        </w:rPr>
      </w:pPr>
      <w:r>
        <w:rPr>
          <w:noProof/>
        </w:rPr>
        <w:t>3.6.</w:t>
      </w:r>
      <w:r>
        <w:rPr>
          <w:rFonts w:eastAsiaTheme="minorEastAsia"/>
          <w:noProof/>
          <w:lang w:eastAsia="en-GB"/>
        </w:rPr>
        <w:tab/>
      </w:r>
      <w:r>
        <w:rPr>
          <w:noProof/>
        </w:rPr>
        <w:t>Testing</w:t>
      </w:r>
      <w:r>
        <w:rPr>
          <w:noProof/>
        </w:rPr>
        <w:tab/>
      </w:r>
      <w:r>
        <w:rPr>
          <w:noProof/>
        </w:rPr>
        <w:fldChar w:fldCharType="begin"/>
      </w:r>
      <w:r>
        <w:rPr>
          <w:noProof/>
        </w:rPr>
        <w:instrText xml:space="preserve"> PAGEREF _Toc479770815 \h </w:instrText>
      </w:r>
      <w:r>
        <w:rPr>
          <w:noProof/>
        </w:rPr>
      </w:r>
      <w:r>
        <w:rPr>
          <w:noProof/>
        </w:rPr>
        <w:fldChar w:fldCharType="separate"/>
      </w:r>
      <w:r>
        <w:rPr>
          <w:noProof/>
        </w:rPr>
        <w:t>10</w:t>
      </w:r>
      <w:r>
        <w:rPr>
          <w:noProof/>
        </w:rPr>
        <w:fldChar w:fldCharType="end"/>
      </w:r>
    </w:p>
    <w:p w14:paraId="1364DF42" w14:textId="77777777" w:rsidR="00E23128" w:rsidRDefault="00E23128">
      <w:pPr>
        <w:pStyle w:val="TOC2"/>
        <w:rPr>
          <w:rFonts w:eastAsiaTheme="minorEastAsia"/>
          <w:noProof/>
          <w:lang w:eastAsia="en-GB"/>
        </w:rPr>
      </w:pPr>
      <w:r>
        <w:rPr>
          <w:noProof/>
        </w:rPr>
        <w:t>3.7.</w:t>
      </w:r>
      <w:r>
        <w:rPr>
          <w:rFonts w:eastAsiaTheme="minorEastAsia"/>
          <w:noProof/>
          <w:lang w:eastAsia="en-GB"/>
        </w:rPr>
        <w:tab/>
      </w:r>
      <w:r>
        <w:rPr>
          <w:noProof/>
        </w:rPr>
        <w:t>Deployment</w:t>
      </w:r>
      <w:r>
        <w:rPr>
          <w:noProof/>
        </w:rPr>
        <w:tab/>
      </w:r>
      <w:r>
        <w:rPr>
          <w:noProof/>
        </w:rPr>
        <w:fldChar w:fldCharType="begin"/>
      </w:r>
      <w:r>
        <w:rPr>
          <w:noProof/>
        </w:rPr>
        <w:instrText xml:space="preserve"> PAGEREF _Toc479770816 \h </w:instrText>
      </w:r>
      <w:r>
        <w:rPr>
          <w:noProof/>
        </w:rPr>
      </w:r>
      <w:r>
        <w:rPr>
          <w:noProof/>
        </w:rPr>
        <w:fldChar w:fldCharType="separate"/>
      </w:r>
      <w:r>
        <w:rPr>
          <w:noProof/>
        </w:rPr>
        <w:t>10</w:t>
      </w:r>
      <w:r>
        <w:rPr>
          <w:noProof/>
        </w:rPr>
        <w:fldChar w:fldCharType="end"/>
      </w:r>
    </w:p>
    <w:p w14:paraId="1FD5B25B" w14:textId="77777777" w:rsidR="00E23128" w:rsidRDefault="00E23128">
      <w:pPr>
        <w:pStyle w:val="TOC1"/>
        <w:tabs>
          <w:tab w:val="left" w:pos="567"/>
          <w:tab w:val="right" w:leader="dot" w:pos="9010"/>
        </w:tabs>
        <w:rPr>
          <w:rFonts w:eastAsiaTheme="minorEastAsia"/>
          <w:noProof/>
          <w:lang w:eastAsia="en-GB"/>
        </w:rPr>
      </w:pPr>
      <w:r>
        <w:rPr>
          <w:noProof/>
        </w:rPr>
        <w:t>4.</w:t>
      </w:r>
      <w:r>
        <w:rPr>
          <w:rFonts w:eastAsiaTheme="minorEastAsia"/>
          <w:noProof/>
          <w:lang w:eastAsia="en-GB"/>
        </w:rPr>
        <w:tab/>
      </w:r>
      <w:r>
        <w:rPr>
          <w:noProof/>
        </w:rPr>
        <w:t>Project Team</w:t>
      </w:r>
      <w:r>
        <w:rPr>
          <w:noProof/>
        </w:rPr>
        <w:tab/>
      </w:r>
      <w:r>
        <w:rPr>
          <w:noProof/>
        </w:rPr>
        <w:fldChar w:fldCharType="begin"/>
      </w:r>
      <w:r>
        <w:rPr>
          <w:noProof/>
        </w:rPr>
        <w:instrText xml:space="preserve"> PAGEREF _Toc479770817 \h </w:instrText>
      </w:r>
      <w:r>
        <w:rPr>
          <w:noProof/>
        </w:rPr>
      </w:r>
      <w:r>
        <w:rPr>
          <w:noProof/>
        </w:rPr>
        <w:fldChar w:fldCharType="separate"/>
      </w:r>
      <w:r>
        <w:rPr>
          <w:noProof/>
        </w:rPr>
        <w:t>11</w:t>
      </w:r>
      <w:r>
        <w:rPr>
          <w:noProof/>
        </w:rPr>
        <w:fldChar w:fldCharType="end"/>
      </w:r>
    </w:p>
    <w:p w14:paraId="64281C8E" w14:textId="77777777" w:rsidR="00E23128" w:rsidRDefault="00E23128">
      <w:pPr>
        <w:pStyle w:val="TOC2"/>
        <w:rPr>
          <w:rFonts w:eastAsiaTheme="minorEastAsia"/>
          <w:noProof/>
          <w:lang w:eastAsia="en-GB"/>
        </w:rPr>
      </w:pPr>
      <w:r>
        <w:rPr>
          <w:noProof/>
        </w:rPr>
        <w:t>4.1.</w:t>
      </w:r>
      <w:r>
        <w:rPr>
          <w:rFonts w:eastAsiaTheme="minorEastAsia"/>
          <w:noProof/>
          <w:lang w:eastAsia="en-GB"/>
        </w:rPr>
        <w:tab/>
      </w:r>
      <w:r>
        <w:rPr>
          <w:noProof/>
        </w:rPr>
        <w:t>Original Split</w:t>
      </w:r>
      <w:r>
        <w:rPr>
          <w:noProof/>
        </w:rPr>
        <w:tab/>
      </w:r>
      <w:r>
        <w:rPr>
          <w:noProof/>
        </w:rPr>
        <w:fldChar w:fldCharType="begin"/>
      </w:r>
      <w:r>
        <w:rPr>
          <w:noProof/>
        </w:rPr>
        <w:instrText xml:space="preserve"> PAGEREF _Toc479770818 \h </w:instrText>
      </w:r>
      <w:r>
        <w:rPr>
          <w:noProof/>
        </w:rPr>
      </w:r>
      <w:r>
        <w:rPr>
          <w:noProof/>
        </w:rPr>
        <w:fldChar w:fldCharType="separate"/>
      </w:r>
      <w:r>
        <w:rPr>
          <w:noProof/>
        </w:rPr>
        <w:t>11</w:t>
      </w:r>
      <w:r>
        <w:rPr>
          <w:noProof/>
        </w:rPr>
        <w:fldChar w:fldCharType="end"/>
      </w:r>
    </w:p>
    <w:p w14:paraId="71DC6912" w14:textId="77777777" w:rsidR="00E23128" w:rsidRDefault="00E23128">
      <w:pPr>
        <w:pStyle w:val="TOC1"/>
        <w:tabs>
          <w:tab w:val="left" w:pos="567"/>
          <w:tab w:val="right" w:leader="dot" w:pos="9010"/>
        </w:tabs>
        <w:rPr>
          <w:rFonts w:eastAsiaTheme="minorEastAsia"/>
          <w:noProof/>
          <w:lang w:eastAsia="en-GB"/>
        </w:rPr>
      </w:pPr>
      <w:r>
        <w:rPr>
          <w:noProof/>
        </w:rPr>
        <w:t>5.</w:t>
      </w:r>
      <w:r>
        <w:rPr>
          <w:rFonts w:eastAsiaTheme="minorEastAsia"/>
          <w:noProof/>
          <w:lang w:eastAsia="en-GB"/>
        </w:rPr>
        <w:tab/>
      </w:r>
      <w:r>
        <w:rPr>
          <w:noProof/>
        </w:rPr>
        <w:t>CONCLUSION</w:t>
      </w:r>
      <w:r>
        <w:rPr>
          <w:noProof/>
        </w:rPr>
        <w:tab/>
      </w:r>
      <w:r>
        <w:rPr>
          <w:noProof/>
        </w:rPr>
        <w:fldChar w:fldCharType="begin"/>
      </w:r>
      <w:r>
        <w:rPr>
          <w:noProof/>
        </w:rPr>
        <w:instrText xml:space="preserve"> PAGEREF _Toc479770819 \h </w:instrText>
      </w:r>
      <w:r>
        <w:rPr>
          <w:noProof/>
        </w:rPr>
      </w:r>
      <w:r>
        <w:rPr>
          <w:noProof/>
        </w:rPr>
        <w:fldChar w:fldCharType="separate"/>
      </w:r>
      <w:r>
        <w:rPr>
          <w:noProof/>
        </w:rPr>
        <w:t>11</w:t>
      </w:r>
      <w:r>
        <w:rPr>
          <w:noProof/>
        </w:rPr>
        <w:fldChar w:fldCharType="end"/>
      </w:r>
    </w:p>
    <w:p w14:paraId="2FB7D08D" w14:textId="77777777" w:rsidR="00E23128" w:rsidRDefault="00E23128">
      <w:pPr>
        <w:pStyle w:val="TOC1"/>
        <w:tabs>
          <w:tab w:val="left" w:pos="567"/>
          <w:tab w:val="right" w:leader="dot" w:pos="9010"/>
        </w:tabs>
        <w:rPr>
          <w:rFonts w:eastAsiaTheme="minorEastAsia"/>
          <w:noProof/>
          <w:lang w:eastAsia="en-GB"/>
        </w:rPr>
      </w:pPr>
      <w:r>
        <w:rPr>
          <w:noProof/>
        </w:rPr>
        <w:t>6.</w:t>
      </w:r>
      <w:r>
        <w:rPr>
          <w:rFonts w:eastAsiaTheme="minorEastAsia"/>
          <w:noProof/>
          <w:lang w:eastAsia="en-GB"/>
        </w:rPr>
        <w:tab/>
      </w:r>
      <w:r>
        <w:rPr>
          <w:noProof/>
        </w:rPr>
        <w:t>REFERENCES &amp; APPENDIX</w:t>
      </w:r>
      <w:r>
        <w:rPr>
          <w:noProof/>
        </w:rPr>
        <w:tab/>
      </w:r>
      <w:r>
        <w:rPr>
          <w:noProof/>
        </w:rPr>
        <w:fldChar w:fldCharType="begin"/>
      </w:r>
      <w:r>
        <w:rPr>
          <w:noProof/>
        </w:rPr>
        <w:instrText xml:space="preserve"> PAGEREF _Toc479770820 \h </w:instrText>
      </w:r>
      <w:r>
        <w:rPr>
          <w:noProof/>
        </w:rPr>
      </w:r>
      <w:r>
        <w:rPr>
          <w:noProof/>
        </w:rPr>
        <w:fldChar w:fldCharType="separate"/>
      </w:r>
      <w:r>
        <w:rPr>
          <w:noProof/>
        </w:rPr>
        <w:t>11</w:t>
      </w:r>
      <w:r>
        <w:rPr>
          <w:noProof/>
        </w:rPr>
        <w:fldChar w:fldCharType="end"/>
      </w:r>
    </w:p>
    <w:p w14:paraId="64D91976" w14:textId="77777777" w:rsidR="00252D50" w:rsidRPr="002C5109" w:rsidRDefault="00252D50">
      <w:r w:rsidRPr="002C5109">
        <w:fldChar w:fldCharType="end"/>
      </w:r>
    </w:p>
    <w:p w14:paraId="189B69B7" w14:textId="77777777" w:rsidR="00BB7182" w:rsidRPr="002C5109" w:rsidRDefault="00BB7182">
      <w:pPr>
        <w:sectPr w:rsidR="00BB7182" w:rsidRPr="002C5109" w:rsidSect="0091143A">
          <w:footerReference w:type="default" r:id="rId9"/>
          <w:pgSz w:w="11900" w:h="16840"/>
          <w:pgMar w:top="1440" w:right="1440" w:bottom="1440" w:left="1440" w:header="708" w:footer="708" w:gutter="0"/>
          <w:pgNumType w:start="1"/>
          <w:cols w:space="708"/>
          <w:docGrid w:linePitch="360"/>
        </w:sectPr>
      </w:pPr>
    </w:p>
    <w:p w14:paraId="60E6465D" w14:textId="6A25D106" w:rsidR="00BB7182" w:rsidRPr="002C5109" w:rsidRDefault="00BB7182" w:rsidP="00BB7182">
      <w:pPr>
        <w:pStyle w:val="Heading0"/>
      </w:pPr>
      <w:r w:rsidRPr="002C5109">
        <w:t>Section 1: Design</w:t>
      </w:r>
    </w:p>
    <w:p w14:paraId="47D0C3B9" w14:textId="28B7033F" w:rsidR="00BB7182" w:rsidRPr="002C5109" w:rsidRDefault="00BB7182" w:rsidP="00BB7182">
      <w:pPr>
        <w:pStyle w:val="Heading1"/>
      </w:pPr>
      <w:bookmarkStart w:id="0" w:name="_Toc479770801"/>
      <w:r w:rsidRPr="002C5109">
        <w:t>PROJECT PROPOSAL</w:t>
      </w:r>
      <w:bookmarkEnd w:id="0"/>
    </w:p>
    <w:p w14:paraId="10044C60" w14:textId="31763148" w:rsidR="00BB7182" w:rsidRPr="002C5109" w:rsidRDefault="00BB7182" w:rsidP="00BB7182">
      <w:pPr>
        <w:pStyle w:val="Heading2"/>
      </w:pPr>
      <w:bookmarkStart w:id="1" w:name="_Toc479770802"/>
      <w:r w:rsidRPr="002C5109">
        <w:t>Project Overview</w:t>
      </w:r>
      <w:bookmarkEnd w:id="1"/>
    </w:p>
    <w:p w14:paraId="128E8800" w14:textId="77777777" w:rsidR="00BB7182" w:rsidRPr="002C5109" w:rsidRDefault="00BB7182" w:rsidP="00BB7182">
      <w:r w:rsidRPr="002C5109">
        <w:t xml:space="preserve">Our website is for the Yellow Cup House.  This is a coffee shop that opened in Pearse Street in Dublin 2 during February 2017.  It’s owned and managed by a group of friends who all have a passion for coffee, and a desire to run their own business, but no technical expertise in creating a website.  At the </w:t>
      </w:r>
      <w:proofErr w:type="gramStart"/>
      <w:r w:rsidRPr="002C5109">
        <w:t>time</w:t>
      </w:r>
      <w:proofErr w:type="gramEnd"/>
      <w:r w:rsidRPr="002C5109">
        <w:t xml:space="preserve"> we were looking for a plan for our website they only had a Facebook page with very little activity.  Most of their marketing was word of mouth and via flyers.</w:t>
      </w:r>
    </w:p>
    <w:p w14:paraId="01041FAD" w14:textId="40BAF6EF" w:rsidR="00BB7182" w:rsidRPr="002C5109" w:rsidRDefault="00BB7182" w:rsidP="00BB7182">
      <w:r w:rsidRPr="002C5109">
        <w:rPr>
          <w:noProof/>
          <w:lang w:eastAsia="en-GB"/>
        </w:rPr>
        <w:drawing>
          <wp:inline distT="0" distB="0" distL="0" distR="0" wp14:anchorId="05A47E50" wp14:editId="6EDA1DED">
            <wp:extent cx="5740400" cy="292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400" cy="2921000"/>
                    </a:xfrm>
                    <a:prstGeom prst="rect">
                      <a:avLst/>
                    </a:prstGeom>
                    <a:noFill/>
                    <a:ln>
                      <a:noFill/>
                    </a:ln>
                  </pic:spPr>
                </pic:pic>
              </a:graphicData>
            </a:graphic>
          </wp:inline>
        </w:drawing>
      </w:r>
    </w:p>
    <w:p w14:paraId="0FF2B31A" w14:textId="163FE1C1" w:rsidR="00BB7182" w:rsidRPr="002C5109" w:rsidRDefault="00BB7182" w:rsidP="00BB7182">
      <w:r w:rsidRPr="002C5109">
        <w:t xml:space="preserve">We are designing a site for this coffee shop that the owners can maintain with ease, that is easy to find online, and easy for potential customers to use.  </w:t>
      </w:r>
      <w:proofErr w:type="gramStart"/>
      <w:r w:rsidRPr="002C5109">
        <w:t>In order for</w:t>
      </w:r>
      <w:proofErr w:type="gramEnd"/>
      <w:r w:rsidRPr="002C5109">
        <w:t xml:space="preserve"> this page to be useful as soon as possible it’s imperative that it is mobile friendly as most traffic is likely to be from mobile devices.</w:t>
      </w:r>
    </w:p>
    <w:p w14:paraId="5FA00B5C" w14:textId="77777777" w:rsidR="00BB7182" w:rsidRPr="002C5109" w:rsidRDefault="00BB7182" w:rsidP="00BB7182"/>
    <w:p w14:paraId="19E0AEC7" w14:textId="31F1AA96" w:rsidR="00BB7182" w:rsidRPr="002C5109" w:rsidRDefault="00BB7182" w:rsidP="00BB7182">
      <w:pPr>
        <w:pStyle w:val="Heading2"/>
      </w:pPr>
      <w:bookmarkStart w:id="2" w:name="_Toc479770803"/>
      <w:r w:rsidRPr="002C5109">
        <w:t>Research / Investigation</w:t>
      </w:r>
      <w:bookmarkEnd w:id="2"/>
    </w:p>
    <w:p w14:paraId="6906CE84" w14:textId="77777777" w:rsidR="00BB7182" w:rsidRPr="002C5109" w:rsidRDefault="00BB7182" w:rsidP="00BB7182">
      <w:r w:rsidRPr="002C5109">
        <w:t>As this website is for a real business and they would like to use it our starting point was a discussion with our customer.  We talked about what they would like to do with the website and who it was aimed at.</w:t>
      </w:r>
    </w:p>
    <w:p w14:paraId="452D8A73" w14:textId="77777777" w:rsidR="00BB7182" w:rsidRPr="002C5109" w:rsidRDefault="00BB7182" w:rsidP="00BB7182">
      <w:r w:rsidRPr="002C5109">
        <w:t xml:space="preserve">Their main aim for the website is to be found, so if someone is in the Dublin city centre and wants a coffee, then this website should come up.  They would also like a map (e.g. google maps) to allow people to find them. They would also like the website to allow future expansion.  At the </w:t>
      </w:r>
      <w:proofErr w:type="gramStart"/>
      <w:r w:rsidRPr="002C5109">
        <w:t>moment</w:t>
      </w:r>
      <w:proofErr w:type="gramEnd"/>
      <w:r w:rsidRPr="002C5109">
        <w:t xml:space="preserve"> they do coffee and lunch, but they are in the process of obtaining licencing to serve alcohol which will expand their business.  When that </w:t>
      </w:r>
      <w:proofErr w:type="gramStart"/>
      <w:r w:rsidRPr="002C5109">
        <w:t>happens</w:t>
      </w:r>
      <w:proofErr w:type="gramEnd"/>
      <w:r w:rsidRPr="002C5109">
        <w:t xml:space="preserve"> they would like to add to the website with ease.</w:t>
      </w:r>
    </w:p>
    <w:p w14:paraId="7F253836" w14:textId="77777777" w:rsidR="00BB7182" w:rsidRPr="002C5109" w:rsidRDefault="00BB7182" w:rsidP="00BB7182">
      <w:r w:rsidRPr="002C5109">
        <w:t>These are the requirements our customer wrote down before we met:</w:t>
      </w:r>
    </w:p>
    <w:p w14:paraId="51EA7909" w14:textId="77777777" w:rsidR="00BB7182" w:rsidRPr="002C5109" w:rsidRDefault="00BB7182" w:rsidP="00BB7182">
      <w:pPr>
        <w:pStyle w:val="ListParagraph"/>
        <w:numPr>
          <w:ilvl w:val="0"/>
          <w:numId w:val="21"/>
        </w:numPr>
        <w:spacing w:before="100" w:beforeAutospacing="1" w:afterAutospacing="1"/>
      </w:pPr>
      <w:r w:rsidRPr="002C5109">
        <w:t>Easy to navigate</w:t>
      </w:r>
    </w:p>
    <w:p w14:paraId="2B322D35" w14:textId="77777777" w:rsidR="00BB7182" w:rsidRPr="002C5109" w:rsidRDefault="00BB7182" w:rsidP="00BB7182">
      <w:pPr>
        <w:pStyle w:val="ListParagraph"/>
        <w:numPr>
          <w:ilvl w:val="0"/>
          <w:numId w:val="21"/>
        </w:numPr>
        <w:spacing w:before="100" w:beforeAutospacing="1" w:afterAutospacing="1"/>
      </w:pPr>
      <w:r w:rsidRPr="002C5109">
        <w:t>Must have a warm feeling</w:t>
      </w:r>
    </w:p>
    <w:p w14:paraId="3EFD030D" w14:textId="77777777" w:rsidR="00BB7182" w:rsidRPr="002C5109" w:rsidRDefault="00BB7182" w:rsidP="00BB7182">
      <w:pPr>
        <w:pStyle w:val="ListParagraph"/>
        <w:numPr>
          <w:ilvl w:val="0"/>
          <w:numId w:val="21"/>
        </w:numPr>
        <w:spacing w:before="100" w:beforeAutospacing="1" w:afterAutospacing="1"/>
      </w:pPr>
      <w:r w:rsidRPr="002C5109">
        <w:t>Facebook and Twitter links</w:t>
      </w:r>
    </w:p>
    <w:p w14:paraId="0B6AD76D" w14:textId="77777777" w:rsidR="00BB7182" w:rsidRPr="002C5109" w:rsidRDefault="00BB7182" w:rsidP="00BB7182">
      <w:pPr>
        <w:pStyle w:val="ListParagraph"/>
        <w:numPr>
          <w:ilvl w:val="0"/>
          <w:numId w:val="21"/>
        </w:numPr>
        <w:spacing w:before="100" w:beforeAutospacing="1" w:afterAutospacing="1"/>
      </w:pPr>
      <w:r w:rsidRPr="002C5109">
        <w:t>Searchable</w:t>
      </w:r>
    </w:p>
    <w:p w14:paraId="1CD731F0" w14:textId="77777777" w:rsidR="00BB7182" w:rsidRPr="002C5109" w:rsidRDefault="00BB7182" w:rsidP="00BB7182">
      <w:pPr>
        <w:pStyle w:val="ListParagraph"/>
        <w:numPr>
          <w:ilvl w:val="0"/>
          <w:numId w:val="21"/>
        </w:numPr>
        <w:spacing w:before="100" w:beforeAutospacing="1" w:afterAutospacing="1"/>
      </w:pPr>
      <w:r w:rsidRPr="002C5109">
        <w:t>Easy to use on a mobile device</w:t>
      </w:r>
    </w:p>
    <w:p w14:paraId="06A386A7" w14:textId="77777777" w:rsidR="00BB7182" w:rsidRPr="002C5109" w:rsidRDefault="00BB7182" w:rsidP="00BB7182">
      <w:pPr>
        <w:pStyle w:val="ListParagraph"/>
        <w:numPr>
          <w:ilvl w:val="0"/>
          <w:numId w:val="21"/>
        </w:numPr>
        <w:spacing w:before="100" w:beforeAutospacing="1" w:afterAutospacing="1"/>
      </w:pPr>
      <w:r w:rsidRPr="002C5109">
        <w:t>Google maps to navigate to the shop</w:t>
      </w:r>
    </w:p>
    <w:p w14:paraId="4A716C90" w14:textId="77777777" w:rsidR="00BB7182" w:rsidRPr="002C5109" w:rsidRDefault="00BB7182" w:rsidP="00BB7182">
      <w:pPr>
        <w:pStyle w:val="ListParagraph"/>
        <w:numPr>
          <w:ilvl w:val="0"/>
          <w:numId w:val="21"/>
        </w:numPr>
        <w:spacing w:before="100" w:beforeAutospacing="1" w:afterAutospacing="1"/>
      </w:pPr>
      <w:r w:rsidRPr="002C5109">
        <w:t xml:space="preserve">Visitor counter (in the background) </w:t>
      </w:r>
      <w:proofErr w:type="gramStart"/>
      <w:r w:rsidRPr="002C5109">
        <w:t>if at all possible</w:t>
      </w:r>
      <w:proofErr w:type="gramEnd"/>
    </w:p>
    <w:p w14:paraId="7C5EBD7B" w14:textId="77777777" w:rsidR="00BB7182" w:rsidRPr="002C5109" w:rsidRDefault="00BB7182" w:rsidP="00BB7182">
      <w:pPr>
        <w:pStyle w:val="ListParagraph"/>
        <w:numPr>
          <w:ilvl w:val="0"/>
          <w:numId w:val="21"/>
        </w:numPr>
        <w:spacing w:before="100" w:beforeAutospacing="1" w:afterAutospacing="1"/>
      </w:pPr>
      <w:r w:rsidRPr="002C5109">
        <w:t>Pages to include: gallery, feedback and other comments</w:t>
      </w:r>
    </w:p>
    <w:p w14:paraId="59980A79" w14:textId="77777777" w:rsidR="00BB7182" w:rsidRPr="002C5109" w:rsidRDefault="00BB7182" w:rsidP="00BB7182">
      <w:pPr>
        <w:pStyle w:val="ListParagraph"/>
        <w:numPr>
          <w:ilvl w:val="0"/>
          <w:numId w:val="21"/>
        </w:numPr>
        <w:spacing w:before="100" w:beforeAutospacing="1" w:afterAutospacing="1"/>
      </w:pPr>
      <w:r w:rsidRPr="002C5109">
        <w:t>Special offers</w:t>
      </w:r>
    </w:p>
    <w:p w14:paraId="38D6A849" w14:textId="77777777" w:rsidR="00BB7182" w:rsidRPr="002C5109" w:rsidRDefault="00BB7182" w:rsidP="00BB7182">
      <w:r w:rsidRPr="002C5109">
        <w:t xml:space="preserve">We also looked at local (Dublin) coffee shop websites.  It turns out that many local coffee shops only use Facebook or twitter for example: </w:t>
      </w:r>
      <w:hyperlink r:id="rId11" w:history="1">
        <w:r w:rsidRPr="002C5109">
          <w:t>https://twitter.com/ViceCoffeeInc</w:t>
        </w:r>
      </w:hyperlink>
      <w:r w:rsidRPr="002C5109">
        <w:t xml:space="preserve"> ; </w:t>
      </w:r>
      <w:hyperlink r:id="rId12" w:history="1">
        <w:r w:rsidRPr="002C5109">
          <w:t>https://www.facebook.com/properordercoffeeco/</w:t>
        </w:r>
      </w:hyperlink>
      <w:r w:rsidRPr="002C5109">
        <w:t xml:space="preserve">; </w:t>
      </w:r>
      <w:hyperlink r:id="rId13" w:history="1">
        <w:r w:rsidRPr="002C5109">
          <w:t>https://www.facebook.com/BirdcageBakery</w:t>
        </w:r>
      </w:hyperlink>
      <w:r w:rsidRPr="002C5109">
        <w:t>.</w:t>
      </w:r>
    </w:p>
    <w:p w14:paraId="1E02DAAE" w14:textId="77777777" w:rsidR="00BB7182" w:rsidRPr="002C5109" w:rsidRDefault="00BB7182" w:rsidP="00BB7182">
      <w:r w:rsidRPr="002C5109">
        <w:t xml:space="preserve">Others are only listed in online guides, e.g.  </w:t>
      </w:r>
      <w:hyperlink r:id="rId14" w:history="1">
        <w:r w:rsidRPr="002C5109">
          <w:t>http://www.sidewalksafari.com/2014/10/dublin-eats-blonde-cafe.html</w:t>
        </w:r>
      </w:hyperlink>
      <w:r w:rsidRPr="002C5109">
        <w:t xml:space="preserve"> or are part of a larger site, e.g. </w:t>
      </w:r>
      <w:hyperlink r:id="rId15" w:history="1">
        <w:r w:rsidRPr="002C5109">
          <w:t>http://www.fallonandbyrne.com/</w:t>
        </w:r>
      </w:hyperlink>
      <w:r w:rsidRPr="002C5109">
        <w:t xml:space="preserve"> .</w:t>
      </w:r>
    </w:p>
    <w:p w14:paraId="6E8BF6BC" w14:textId="77777777" w:rsidR="00BB7182" w:rsidRPr="002C5109" w:rsidRDefault="00BB7182" w:rsidP="00BB7182">
      <w:r w:rsidRPr="002C5109">
        <w:t xml:space="preserve">These are the sites we found most </w:t>
      </w:r>
      <w:proofErr w:type="gramStart"/>
      <w:r w:rsidRPr="002C5109">
        <w:t>similar to</w:t>
      </w:r>
      <w:proofErr w:type="gramEnd"/>
      <w:r w:rsidRPr="002C5109">
        <w:t xml:space="preserve"> the business for which we’re building a website.</w:t>
      </w:r>
    </w:p>
    <w:p w14:paraId="0A858CFA" w14:textId="77777777" w:rsidR="00BB7182" w:rsidRPr="002C5109" w:rsidRDefault="00BB42D5" w:rsidP="00BB7182">
      <w:pPr>
        <w:pStyle w:val="ListBullet2"/>
        <w:numPr>
          <w:ilvl w:val="0"/>
          <w:numId w:val="13"/>
        </w:numPr>
        <w:ind w:left="641" w:hanging="357"/>
      </w:pPr>
      <w:hyperlink r:id="rId16" w:history="1">
        <w:r w:rsidR="00BB7182" w:rsidRPr="002C5109">
          <w:t>http://urbun.ie/</w:t>
        </w:r>
      </w:hyperlink>
    </w:p>
    <w:p w14:paraId="407DFDE8" w14:textId="77777777" w:rsidR="00BB7182" w:rsidRPr="002C5109" w:rsidRDefault="00BB42D5" w:rsidP="00BB7182">
      <w:pPr>
        <w:pStyle w:val="ListBullet2"/>
        <w:numPr>
          <w:ilvl w:val="0"/>
          <w:numId w:val="13"/>
        </w:numPr>
        <w:ind w:left="641" w:hanging="357"/>
      </w:pPr>
      <w:hyperlink r:id="rId17" w:history="1">
        <w:r w:rsidR="00BB7182" w:rsidRPr="002C5109">
          <w:t>http://www.kaph.ie/</w:t>
        </w:r>
      </w:hyperlink>
    </w:p>
    <w:p w14:paraId="3C8271C4" w14:textId="77777777" w:rsidR="00BB7182" w:rsidRPr="002C5109" w:rsidRDefault="00BB42D5" w:rsidP="00BB7182">
      <w:pPr>
        <w:pStyle w:val="ListBullet2"/>
        <w:numPr>
          <w:ilvl w:val="0"/>
          <w:numId w:val="13"/>
        </w:numPr>
        <w:ind w:left="641" w:hanging="357"/>
      </w:pPr>
      <w:hyperlink r:id="rId18" w:history="1">
        <w:r w:rsidR="00BB7182" w:rsidRPr="002C5109">
          <w:t>https://coffeeangel.com/</w:t>
        </w:r>
      </w:hyperlink>
    </w:p>
    <w:p w14:paraId="735346CA" w14:textId="77777777" w:rsidR="00BB7182" w:rsidRPr="002C5109" w:rsidRDefault="00BB42D5" w:rsidP="00BB7182">
      <w:pPr>
        <w:pStyle w:val="ListBullet2"/>
        <w:numPr>
          <w:ilvl w:val="0"/>
          <w:numId w:val="13"/>
        </w:numPr>
        <w:ind w:left="641" w:hanging="357"/>
      </w:pPr>
      <w:hyperlink r:id="rId19" w:history="1">
        <w:r w:rsidR="00BB7182" w:rsidRPr="002C5109">
          <w:t>http://wallandkeogh.wixsite.com/wallandkeogh</w:t>
        </w:r>
      </w:hyperlink>
    </w:p>
    <w:p w14:paraId="5CCFA460" w14:textId="77777777" w:rsidR="00BB7182" w:rsidRPr="002C5109" w:rsidRDefault="00BB42D5" w:rsidP="00BB7182">
      <w:pPr>
        <w:pStyle w:val="ListBullet2"/>
        <w:numPr>
          <w:ilvl w:val="0"/>
          <w:numId w:val="13"/>
        </w:numPr>
        <w:ind w:left="641" w:hanging="357"/>
      </w:pPr>
      <w:hyperlink r:id="rId20" w:history="1">
        <w:r w:rsidR="00BB7182" w:rsidRPr="002C5109">
          <w:t>http://shpetite.ie/</w:t>
        </w:r>
      </w:hyperlink>
    </w:p>
    <w:p w14:paraId="24E1CD6B" w14:textId="77777777" w:rsidR="00BB7182" w:rsidRPr="002C5109" w:rsidRDefault="00BB42D5" w:rsidP="00BB7182">
      <w:pPr>
        <w:pStyle w:val="ListBullet2"/>
        <w:numPr>
          <w:ilvl w:val="0"/>
          <w:numId w:val="13"/>
        </w:numPr>
        <w:ind w:left="641" w:hanging="357"/>
      </w:pPr>
      <w:hyperlink r:id="rId21" w:history="1">
        <w:r w:rsidR="00BB7182" w:rsidRPr="002C5109">
          <w:t>https://brotherhubbard.ie/</w:t>
        </w:r>
      </w:hyperlink>
    </w:p>
    <w:p w14:paraId="059253D9" w14:textId="77777777" w:rsidR="00BB7182" w:rsidRPr="002C5109" w:rsidRDefault="00BB42D5" w:rsidP="00BB7182">
      <w:pPr>
        <w:pStyle w:val="ListBullet2"/>
        <w:numPr>
          <w:ilvl w:val="0"/>
          <w:numId w:val="13"/>
        </w:numPr>
        <w:ind w:left="641" w:hanging="357"/>
      </w:pPr>
      <w:hyperlink r:id="rId22" w:history="1">
        <w:r w:rsidR="00BB7182" w:rsidRPr="002C5109">
          <w:t>https://www.roastedbrown.com/</w:t>
        </w:r>
      </w:hyperlink>
    </w:p>
    <w:p w14:paraId="59A7545E" w14:textId="77777777" w:rsidR="00BB7182" w:rsidRPr="002C5109" w:rsidRDefault="00BB42D5" w:rsidP="00BB7182">
      <w:pPr>
        <w:pStyle w:val="ListBullet2"/>
        <w:numPr>
          <w:ilvl w:val="0"/>
          <w:numId w:val="13"/>
        </w:numPr>
        <w:ind w:left="641" w:hanging="357"/>
      </w:pPr>
      <w:hyperlink r:id="rId23" w:history="1">
        <w:r w:rsidR="00BB7182" w:rsidRPr="002C5109">
          <w:t>http://thefumbally.ie/</w:t>
        </w:r>
      </w:hyperlink>
    </w:p>
    <w:p w14:paraId="035C7E42" w14:textId="77777777" w:rsidR="00BB7182" w:rsidRPr="002C5109" w:rsidRDefault="00BB42D5" w:rsidP="00BB7182">
      <w:pPr>
        <w:pStyle w:val="ListBullet2"/>
        <w:numPr>
          <w:ilvl w:val="0"/>
          <w:numId w:val="13"/>
        </w:numPr>
        <w:ind w:left="641" w:hanging="357"/>
      </w:pPr>
      <w:hyperlink r:id="rId24" w:history="1">
        <w:r w:rsidR="00BB7182" w:rsidRPr="002C5109">
          <w:t>http://twofiftysquare.ie/</w:t>
        </w:r>
      </w:hyperlink>
    </w:p>
    <w:p w14:paraId="0E6450DE" w14:textId="77777777" w:rsidR="00BB7182" w:rsidRPr="002C5109" w:rsidRDefault="00BB42D5" w:rsidP="00BB7182">
      <w:pPr>
        <w:pStyle w:val="ListBullet2"/>
        <w:numPr>
          <w:ilvl w:val="0"/>
          <w:numId w:val="13"/>
        </w:numPr>
        <w:ind w:left="641" w:hanging="357"/>
      </w:pPr>
      <w:hyperlink r:id="rId25" w:history="1">
        <w:r w:rsidR="00BB7182" w:rsidRPr="002C5109">
          <w:t>http://www.vicecoffeeinc.com/</w:t>
        </w:r>
      </w:hyperlink>
    </w:p>
    <w:p w14:paraId="397F128A" w14:textId="77777777" w:rsidR="00BB7182" w:rsidRPr="002C5109" w:rsidRDefault="00BB7182" w:rsidP="00BB7182">
      <w:r w:rsidRPr="002C5109">
        <w:t>We also found a page with the top 100 coffee shops in the US that we looked at for ideas even though they are clearly not competitors of the Yellow Cup House.</w:t>
      </w:r>
    </w:p>
    <w:p w14:paraId="0CB016FD" w14:textId="77777777" w:rsidR="00BB7182" w:rsidRPr="002C5109" w:rsidRDefault="00BB7182" w:rsidP="00BB7182">
      <w:r w:rsidRPr="002C5109">
        <w:t>From our research into similar businesses and talking to our customer we found the following aspects that we want to incorporate into our website:</w:t>
      </w:r>
    </w:p>
    <w:p w14:paraId="5A6EAC78" w14:textId="77777777" w:rsidR="00BB7182" w:rsidRPr="002C5109" w:rsidRDefault="00BB7182" w:rsidP="00BB7182">
      <w:pPr>
        <w:pStyle w:val="Heading7"/>
      </w:pPr>
      <w:r w:rsidRPr="002C5109">
        <w:t>Look and feel:</w:t>
      </w:r>
    </w:p>
    <w:p w14:paraId="62DB5926" w14:textId="77777777" w:rsidR="00BB7182" w:rsidRPr="002C5109" w:rsidRDefault="00BB7182" w:rsidP="00BB7182">
      <w:pPr>
        <w:pStyle w:val="ListBullet2"/>
      </w:pPr>
      <w:r w:rsidRPr="002C5109">
        <w:t>A warm colour scheme with lots of rich, earthy tones.</w:t>
      </w:r>
    </w:p>
    <w:p w14:paraId="13F7F3AE" w14:textId="77777777" w:rsidR="00BB7182" w:rsidRPr="002C5109" w:rsidRDefault="00BB7182" w:rsidP="00BB7182">
      <w:pPr>
        <w:pStyle w:val="ListBullet2"/>
      </w:pPr>
      <w:r w:rsidRPr="002C5109">
        <w:t>Inviting photographs of the space.  Not too many though – lots of photo’s look very “busy” and we’re creating a relaxing atmosphere on the page.  Photo’s used should be colourful and enticing.</w:t>
      </w:r>
    </w:p>
    <w:p w14:paraId="2A4C0AC4" w14:textId="77777777" w:rsidR="00BB7182" w:rsidRPr="002C5109" w:rsidRDefault="00BB7182" w:rsidP="00BB7182">
      <w:pPr>
        <w:pStyle w:val="ListBullet2"/>
      </w:pPr>
      <w:r w:rsidRPr="002C5109">
        <w:t>Consistency in font – it looks terrible when the fonts don’t match and great when an “informal” font is used – fits in with the warm, relaxed atmosphere the site should invoke.</w:t>
      </w:r>
    </w:p>
    <w:p w14:paraId="4245CFA7" w14:textId="77777777" w:rsidR="00BB7182" w:rsidRPr="002C5109" w:rsidRDefault="00BB7182" w:rsidP="00BB7182">
      <w:pPr>
        <w:pStyle w:val="Heading7"/>
      </w:pPr>
      <w:r w:rsidRPr="002C5109">
        <w:t>Navigation:</w:t>
      </w:r>
    </w:p>
    <w:p w14:paraId="0B3C1A54" w14:textId="77777777" w:rsidR="00BB7182" w:rsidRPr="002C5109" w:rsidRDefault="00BB7182" w:rsidP="00BB7182">
      <w:pPr>
        <w:pStyle w:val="ListBullet2"/>
      </w:pPr>
      <w:r w:rsidRPr="002C5109">
        <w:t>Everything on one page is just awful.  Having to scroll and scroll is very irritating.</w:t>
      </w:r>
    </w:p>
    <w:p w14:paraId="1BCAC822" w14:textId="77777777" w:rsidR="00BB7182" w:rsidRPr="002C5109" w:rsidRDefault="00BB7182" w:rsidP="00BB7182">
      <w:pPr>
        <w:pStyle w:val="ListBullet2"/>
      </w:pPr>
      <w:r w:rsidRPr="002C5109">
        <w:t>Some sites look terrible on android devices – we didn’t have an iPhone at the time, but it’s clear we have to test our site on Android and an iPhone in addition to a browser.</w:t>
      </w:r>
    </w:p>
    <w:p w14:paraId="4D6C7BFE" w14:textId="77777777" w:rsidR="00BB7182" w:rsidRPr="002C5109" w:rsidRDefault="00BB7182" w:rsidP="00BB7182">
      <w:pPr>
        <w:pStyle w:val="ListBullet2"/>
      </w:pPr>
      <w:r w:rsidRPr="002C5109">
        <w:t>We have to link to other social media sites in an easy way.</w:t>
      </w:r>
    </w:p>
    <w:p w14:paraId="55DDAF97" w14:textId="77777777" w:rsidR="00BB7182" w:rsidRPr="002C5109" w:rsidRDefault="00BB7182" w:rsidP="00BB7182">
      <w:pPr>
        <w:pStyle w:val="Heading7"/>
      </w:pPr>
      <w:r w:rsidRPr="002C5109">
        <w:t>Content:</w:t>
      </w:r>
    </w:p>
    <w:p w14:paraId="34A61869" w14:textId="77777777" w:rsidR="00BB7182" w:rsidRPr="002C5109" w:rsidRDefault="00BB7182" w:rsidP="00BB7182">
      <w:pPr>
        <w:pStyle w:val="ListBullet2"/>
      </w:pPr>
      <w:r w:rsidRPr="002C5109">
        <w:t>The best sites all have maps.</w:t>
      </w:r>
    </w:p>
    <w:p w14:paraId="630344D7" w14:textId="77777777" w:rsidR="00BB7182" w:rsidRPr="002C5109" w:rsidRDefault="00BB7182" w:rsidP="00BB7182">
      <w:pPr>
        <w:pStyle w:val="ListBullet2"/>
      </w:pPr>
      <w:r w:rsidRPr="002C5109">
        <w:t>An easy way to sign up to newsletters and specials – no more than Name and e-mail address should be included as a default.  To fiddly takes too long.</w:t>
      </w:r>
    </w:p>
    <w:p w14:paraId="0F74DE00" w14:textId="77777777" w:rsidR="00BB7182" w:rsidRPr="002C5109" w:rsidRDefault="00BB7182" w:rsidP="00BB7182">
      <w:pPr>
        <w:pStyle w:val="ListBullet2"/>
      </w:pPr>
      <w:r w:rsidRPr="002C5109">
        <w:t>Prices should be clearly displayed and easy to find, as should the opening hours.</w:t>
      </w:r>
    </w:p>
    <w:p w14:paraId="11755D13" w14:textId="77777777" w:rsidR="00BB7182" w:rsidRPr="002C5109" w:rsidRDefault="00BB7182" w:rsidP="00BB7182">
      <w:pPr>
        <w:pStyle w:val="ListBullet2"/>
      </w:pPr>
      <w:r w:rsidRPr="002C5109">
        <w:t>The better sites have a page on where the coffee comes from as they pride themselves on that.  We must get contents from the business owners</w:t>
      </w:r>
    </w:p>
    <w:p w14:paraId="5E8068C8" w14:textId="77777777" w:rsidR="00BB7182" w:rsidRPr="002C5109" w:rsidRDefault="00BB7182" w:rsidP="00BB7182">
      <w:pPr>
        <w:pStyle w:val="Heading7"/>
      </w:pPr>
      <w:r w:rsidRPr="002C5109">
        <w:t>Maintainability:</w:t>
      </w:r>
    </w:p>
    <w:p w14:paraId="7F40BA69" w14:textId="77777777" w:rsidR="00BB7182" w:rsidRPr="002C5109" w:rsidRDefault="00BB7182" w:rsidP="00BB7182">
      <w:pPr>
        <w:pStyle w:val="ListBullet2"/>
      </w:pPr>
      <w:r w:rsidRPr="002C5109">
        <w:t>We should make it very easy for the owners to update the pages.  This will require several stylesheets.  One overall one for the look and feel, and separate style sheets for the layout as well as page specific items.  That means that the html pages will be uncluttered and easier to maintain.</w:t>
      </w:r>
    </w:p>
    <w:p w14:paraId="328AD303" w14:textId="12CDEE8A" w:rsidR="00BB7182" w:rsidRPr="002C5109" w:rsidRDefault="00BB7182" w:rsidP="00BB7182">
      <w:pPr>
        <w:pStyle w:val="Heading2"/>
      </w:pPr>
      <w:bookmarkStart w:id="3" w:name="_Toc479770804"/>
      <w:r w:rsidRPr="002C5109">
        <w:t>Requirements &amp; Technical Approach</w:t>
      </w:r>
      <w:bookmarkEnd w:id="3"/>
    </w:p>
    <w:p w14:paraId="3F20AEE6" w14:textId="6877C694" w:rsidR="00BB7182" w:rsidRPr="002C5109" w:rsidRDefault="00BB7182" w:rsidP="00BB7182">
      <w:r w:rsidRPr="002C5109">
        <w:t>The requirement for this project is to develop a website consisting of a homepage and several additional pages.  There will be at least 3 style sheets.  An overall stylesheet for consistent look and feel, a style sheet with the layout for the home page, and a style sheet with the layout for the other pages.  In addition, there may also be style sheets required for individual pages if needed – we will determine this later as we start coding the pages.</w:t>
      </w:r>
    </w:p>
    <w:p w14:paraId="5E5610C5" w14:textId="11ED10A6" w:rsidR="00BB7182" w:rsidRPr="002C5109" w:rsidRDefault="00BB7182" w:rsidP="00BB7182">
      <w:r w:rsidRPr="002C5109">
        <w:t>To best work as a team we will follow a hybrid agile approach where we will divide the work into minimum viable products.  Each of us will work on one of these and we will then combine our results.  This will only work if we plan the overall structure together.</w:t>
      </w:r>
    </w:p>
    <w:p w14:paraId="6CCDB712" w14:textId="77777777" w:rsidR="00BB7182" w:rsidRPr="002C5109" w:rsidRDefault="00BB7182" w:rsidP="00BB7182"/>
    <w:p w14:paraId="050678A4" w14:textId="518529BB" w:rsidR="00BB7182" w:rsidRPr="002C5109" w:rsidRDefault="00BB7182" w:rsidP="00BB7182">
      <w:pPr>
        <w:pStyle w:val="Heading1"/>
      </w:pPr>
      <w:bookmarkStart w:id="4" w:name="_Toc479770805"/>
      <w:r w:rsidRPr="002C5109">
        <w:t>WIREFRAME / SITEMAP</w:t>
      </w:r>
      <w:bookmarkEnd w:id="4"/>
    </w:p>
    <w:p w14:paraId="644EEE7D" w14:textId="0DA167F3" w:rsidR="00BB7182" w:rsidRPr="002C5109" w:rsidRDefault="00FE0A98" w:rsidP="00BB7182">
      <w:pPr>
        <w:pStyle w:val="Heading2"/>
      </w:pPr>
      <w:bookmarkStart w:id="5" w:name="_Toc479770806"/>
      <w:r w:rsidRPr="002C5109">
        <w:t>Sitemap</w:t>
      </w:r>
      <w:bookmarkEnd w:id="5"/>
    </w:p>
    <w:p w14:paraId="4B7CACD7" w14:textId="77777777" w:rsidR="00FE0A98" w:rsidRPr="002C5109" w:rsidRDefault="00FE0A98" w:rsidP="00FE0A98">
      <w:r w:rsidRPr="002C5109">
        <w:t>The first step was to design a sitemap that included all the customer’s current requirements, but would also be scalable for future expansion.  As one of the things we found on the sites we visited was that excessive scrolling and clicking was annoying we decided on no more that 3 layers.</w:t>
      </w:r>
    </w:p>
    <w:p w14:paraId="08FF882E" w14:textId="77777777" w:rsidR="00FE0A98" w:rsidRPr="002C5109" w:rsidRDefault="00FE0A98" w:rsidP="00FE0A98">
      <w:r w:rsidRPr="002C5109">
        <w:t>We also decided on page names for html so that it makes building links on the various pages easier.</w:t>
      </w:r>
    </w:p>
    <w:p w14:paraId="4E17F88B" w14:textId="4198CFFD" w:rsidR="00FE0A98" w:rsidRPr="002C5109" w:rsidRDefault="00FE0A98" w:rsidP="00FE0A98">
      <w:r w:rsidRPr="002C5109">
        <w:rPr>
          <w:noProof/>
          <w:lang w:eastAsia="en-GB"/>
        </w:rPr>
        <w:drawing>
          <wp:inline distT="0" distB="0" distL="0" distR="0" wp14:anchorId="3C6A0CDF" wp14:editId="03E9F641">
            <wp:extent cx="5969000" cy="510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5105400"/>
                    </a:xfrm>
                    <a:prstGeom prst="rect">
                      <a:avLst/>
                    </a:prstGeom>
                    <a:noFill/>
                    <a:ln>
                      <a:noFill/>
                    </a:ln>
                  </pic:spPr>
                </pic:pic>
              </a:graphicData>
            </a:graphic>
          </wp:inline>
        </w:drawing>
      </w:r>
    </w:p>
    <w:p w14:paraId="4320131E" w14:textId="77777777" w:rsidR="00BB7182" w:rsidRPr="002C5109" w:rsidRDefault="00BB7182" w:rsidP="00BB7182"/>
    <w:p w14:paraId="10E3C843" w14:textId="77777777" w:rsidR="00FE0A98" w:rsidRPr="002C5109" w:rsidRDefault="00FE0A98" w:rsidP="00FE0A98">
      <w:r w:rsidRPr="002C5109">
        <w:t>Given that the owners of this site want to be able to maintain and update the specials and menus on a regular basis and may want to add in additional pages, and given that they are not technically minded, we decided to keep it simple by having only two types of pages, a home page and the rest.</w:t>
      </w:r>
    </w:p>
    <w:p w14:paraId="0D867FBF" w14:textId="77777777" w:rsidR="00FE0A98" w:rsidRPr="002C5109" w:rsidRDefault="00FE0A98" w:rsidP="00FE0A98">
      <w:r w:rsidRPr="002C5109">
        <w:t>All pages other than the home pages to follow the same design and layout.  This will ensure consistency, reduce errors, make it easy to add more pages if required, and improve security of the site.</w:t>
      </w:r>
    </w:p>
    <w:p w14:paraId="7BDF67D9" w14:textId="4AB5752F" w:rsidR="00FE0A98" w:rsidRPr="002C5109" w:rsidRDefault="00FE0A98" w:rsidP="00FE0A98">
      <w:r w:rsidRPr="002C5109">
        <w:rPr>
          <w:noProof/>
          <w:lang w:eastAsia="en-GB"/>
        </w:rPr>
        <w:drawing>
          <wp:inline distT="0" distB="0" distL="0" distR="0" wp14:anchorId="6BF0D337" wp14:editId="7F99CF5F">
            <wp:extent cx="508000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0" cy="2438400"/>
                    </a:xfrm>
                    <a:prstGeom prst="rect">
                      <a:avLst/>
                    </a:prstGeom>
                    <a:noFill/>
                    <a:ln>
                      <a:noFill/>
                    </a:ln>
                  </pic:spPr>
                </pic:pic>
              </a:graphicData>
            </a:graphic>
          </wp:inline>
        </w:drawing>
      </w:r>
    </w:p>
    <w:p w14:paraId="449FE924" w14:textId="77777777" w:rsidR="00FE0A98" w:rsidRPr="002C5109" w:rsidRDefault="00FE0A98" w:rsidP="00FE0A98">
      <w:r w:rsidRPr="002C5109">
        <w:t>We drafted a high-level design to use as the basis of our wireframes.</w:t>
      </w:r>
    </w:p>
    <w:p w14:paraId="041D8D67" w14:textId="77777777" w:rsidR="00FE0A98" w:rsidRPr="002C5109" w:rsidRDefault="00FE0A98" w:rsidP="00BB7182"/>
    <w:p w14:paraId="7CA48E09" w14:textId="752127F0" w:rsidR="00FE0A98" w:rsidRPr="002C5109" w:rsidRDefault="00FE0A98" w:rsidP="00FE0A98">
      <w:r w:rsidRPr="002C5109">
        <w:rPr>
          <w:noProof/>
          <w:lang w:eastAsia="en-GB"/>
        </w:rPr>
        <w:drawing>
          <wp:inline distT="0" distB="0" distL="0" distR="0" wp14:anchorId="239740FA" wp14:editId="60CB5FA5">
            <wp:extent cx="5727700" cy="20955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095500"/>
                    </a:xfrm>
                    <a:prstGeom prst="rect">
                      <a:avLst/>
                    </a:prstGeom>
                    <a:noFill/>
                    <a:ln>
                      <a:noFill/>
                    </a:ln>
                  </pic:spPr>
                </pic:pic>
              </a:graphicData>
            </a:graphic>
          </wp:inline>
        </w:drawing>
      </w:r>
    </w:p>
    <w:p w14:paraId="2AF52A72" w14:textId="77777777" w:rsidR="00BB7182" w:rsidRPr="002C5109" w:rsidRDefault="00BB7182" w:rsidP="00BB7182"/>
    <w:p w14:paraId="2EF1634E" w14:textId="39C87230" w:rsidR="00BB7182" w:rsidRDefault="00E23128" w:rsidP="003C61A2">
      <w:pPr>
        <w:pStyle w:val="Heading3"/>
      </w:pPr>
      <w:bookmarkStart w:id="6" w:name="_Toc479770807"/>
      <w:r>
        <w:t xml:space="preserve">Initial </w:t>
      </w:r>
      <w:r w:rsidR="003C61A2" w:rsidRPr="002C5109">
        <w:t>Wireframe for the Homepage</w:t>
      </w:r>
      <w:bookmarkEnd w:id="6"/>
    </w:p>
    <w:p w14:paraId="0D1AC655" w14:textId="64025D00" w:rsidR="004416EC" w:rsidRPr="004416EC" w:rsidRDefault="004416EC" w:rsidP="004416EC">
      <w:r>
        <w:t>(Patrick Young’s contribution to this report is the wireframe for the Homepage – initial design before showing to customer)</w:t>
      </w:r>
    </w:p>
    <w:p w14:paraId="77DE7AD7" w14:textId="6301829B" w:rsidR="00342462" w:rsidRPr="002C5109" w:rsidRDefault="003C61A2" w:rsidP="003C61A2">
      <w:r w:rsidRPr="002C5109">
        <w:rPr>
          <w:noProof/>
          <w:lang w:eastAsia="en-GB"/>
        </w:rPr>
        <w:drawing>
          <wp:inline distT="0" distB="0" distL="0" distR="0" wp14:anchorId="3F5F35A4" wp14:editId="3FB4B187">
            <wp:extent cx="5727700" cy="3129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129960"/>
                    </a:xfrm>
                    <a:prstGeom prst="rect">
                      <a:avLst/>
                    </a:prstGeom>
                    <a:noFill/>
                    <a:ln>
                      <a:noFill/>
                    </a:ln>
                  </pic:spPr>
                </pic:pic>
              </a:graphicData>
            </a:graphic>
          </wp:inline>
        </w:drawing>
      </w:r>
    </w:p>
    <w:p w14:paraId="376F113B" w14:textId="77777777" w:rsidR="003C61A2" w:rsidRPr="002C5109" w:rsidRDefault="003C61A2" w:rsidP="003C61A2"/>
    <w:p w14:paraId="0BB0C145" w14:textId="59D1616B" w:rsidR="00342462" w:rsidRDefault="00E23128" w:rsidP="00342462">
      <w:pPr>
        <w:pStyle w:val="Heading3"/>
      </w:pPr>
      <w:bookmarkStart w:id="7" w:name="_Toc479770808"/>
      <w:r>
        <w:t xml:space="preserve">Initial </w:t>
      </w:r>
      <w:r w:rsidR="00342462" w:rsidRPr="002C5109">
        <w:t>Wireframe for the other pages</w:t>
      </w:r>
      <w:bookmarkEnd w:id="7"/>
    </w:p>
    <w:p w14:paraId="2B9876E3" w14:textId="1315B484" w:rsidR="002C5109" w:rsidRPr="002C5109" w:rsidRDefault="002C5109" w:rsidP="002C5109">
      <w:r w:rsidRPr="002C5109">
        <w:t>All pages other than the home pages to follow the same design and layout.  This will ensure consistency, reduce errors, make it easy to add more pages if required, and improve security of the site.</w:t>
      </w:r>
    </w:p>
    <w:p w14:paraId="03C3608D" w14:textId="76C64A73" w:rsidR="00342462" w:rsidRPr="002C5109" w:rsidRDefault="00342462" w:rsidP="00342462">
      <w:r w:rsidRPr="002C5109">
        <w:rPr>
          <w:noProof/>
          <w:lang w:eastAsia="en-GB"/>
        </w:rPr>
        <w:drawing>
          <wp:inline distT="0" distB="0" distL="0" distR="0" wp14:anchorId="4BFC5EB5" wp14:editId="2A9D7CB7">
            <wp:extent cx="5613400" cy="454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3400" cy="4546600"/>
                    </a:xfrm>
                    <a:prstGeom prst="rect">
                      <a:avLst/>
                    </a:prstGeom>
                    <a:noFill/>
                    <a:ln>
                      <a:noFill/>
                    </a:ln>
                  </pic:spPr>
                </pic:pic>
              </a:graphicData>
            </a:graphic>
          </wp:inline>
        </w:drawing>
      </w:r>
    </w:p>
    <w:p w14:paraId="795BAF27" w14:textId="67105BA4" w:rsidR="00342462" w:rsidRPr="002C5109" w:rsidRDefault="00342462" w:rsidP="00342462">
      <w:r w:rsidRPr="002C5109">
        <w:rPr>
          <w:noProof/>
          <w:lang w:eastAsia="en-GB"/>
        </w:rPr>
        <w:drawing>
          <wp:inline distT="0" distB="0" distL="0" distR="0" wp14:anchorId="2BCA1CE6" wp14:editId="67489887">
            <wp:extent cx="5435600" cy="41021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5600" cy="4102100"/>
                    </a:xfrm>
                    <a:prstGeom prst="rect">
                      <a:avLst/>
                    </a:prstGeom>
                    <a:noFill/>
                    <a:ln>
                      <a:noFill/>
                    </a:ln>
                  </pic:spPr>
                </pic:pic>
              </a:graphicData>
            </a:graphic>
          </wp:inline>
        </w:drawing>
      </w:r>
    </w:p>
    <w:p w14:paraId="3B13A2E3" w14:textId="77777777" w:rsidR="00342462" w:rsidRPr="002C5109" w:rsidRDefault="00342462" w:rsidP="00342462"/>
    <w:p w14:paraId="7B5CA4BF" w14:textId="3AF46F98" w:rsidR="00342462" w:rsidRPr="002C5109" w:rsidRDefault="00E23128" w:rsidP="00E23128">
      <w:pPr>
        <w:pStyle w:val="Heading3"/>
      </w:pPr>
      <w:r>
        <w:t>Updated Wireframes</w:t>
      </w:r>
    </w:p>
    <w:p w14:paraId="2C291BC3" w14:textId="21CC6988" w:rsidR="00342462" w:rsidRDefault="00E23128" w:rsidP="00342462">
      <w:r>
        <w:t>After completing the initial design stage and subsequently during the development all wireframes were created on paper.</w:t>
      </w:r>
    </w:p>
    <w:p w14:paraId="5265ADE1" w14:textId="54DFA754" w:rsidR="00E23128" w:rsidRDefault="00E23128" w:rsidP="00342462">
      <w:r>
        <w:t xml:space="preserve">As the team was down to only 2 people we didn’t have the time to create the updated wireframes in </w:t>
      </w:r>
      <w:proofErr w:type="spellStart"/>
      <w:r>
        <w:t>Balsamiq</w:t>
      </w:r>
      <w:proofErr w:type="spellEnd"/>
      <w:r>
        <w:t>. We chose to focus our attention on the actual development.</w:t>
      </w:r>
    </w:p>
    <w:p w14:paraId="16CD165D" w14:textId="0ABC8CE7" w:rsidR="00E23128" w:rsidRDefault="00E23128" w:rsidP="00342462">
      <w:r>
        <w:t>Here are examples in pdf of the various wireframes we created on paper – annotated with notes as we were discussing them with our client.</w:t>
      </w:r>
    </w:p>
    <w:p w14:paraId="4E69F841" w14:textId="77777777" w:rsidR="00E23128" w:rsidRPr="002C5109" w:rsidRDefault="00E23128" w:rsidP="00342462"/>
    <w:p w14:paraId="02DE7224" w14:textId="251E3873" w:rsidR="00BB7182" w:rsidRPr="002C5109" w:rsidRDefault="00BB7182">
      <w:r w:rsidRPr="002C5109">
        <w:br w:type="page"/>
      </w:r>
    </w:p>
    <w:p w14:paraId="7B81DE33" w14:textId="403638E6" w:rsidR="00342462" w:rsidRPr="002C5109" w:rsidRDefault="00342462" w:rsidP="00342462">
      <w:pPr>
        <w:pStyle w:val="Heading0"/>
      </w:pPr>
      <w:r w:rsidRPr="002C5109">
        <w:t>Section 2: Development</w:t>
      </w:r>
    </w:p>
    <w:p w14:paraId="7B319875" w14:textId="77777777" w:rsidR="00342462" w:rsidRPr="002C5109" w:rsidRDefault="00342462" w:rsidP="00342462"/>
    <w:p w14:paraId="3023130B" w14:textId="6E2FB885" w:rsidR="00342462" w:rsidRPr="002C5109" w:rsidRDefault="00342462" w:rsidP="00342462">
      <w:pPr>
        <w:pStyle w:val="Heading1"/>
      </w:pPr>
      <w:bookmarkStart w:id="8" w:name="_Toc479770809"/>
      <w:r w:rsidRPr="002C5109">
        <w:t>PRODUCTION LOG</w:t>
      </w:r>
      <w:bookmarkEnd w:id="8"/>
    </w:p>
    <w:p w14:paraId="57030D4B" w14:textId="1AFCD930" w:rsidR="002C5109" w:rsidRPr="002C5109" w:rsidDel="008672C7" w:rsidRDefault="002C5109" w:rsidP="002C5109">
      <w:pPr>
        <w:pStyle w:val="DetailsTBC"/>
        <w:rPr>
          <w:del w:id="9" w:author="ELMARIE Fryer" w:date="2017-04-17T21:05:00Z"/>
        </w:rPr>
      </w:pPr>
      <w:del w:id="10" w:author="ELMARIE Fryer" w:date="2017-04-17T21:05:00Z">
        <w:r w:rsidRPr="002C5109" w:rsidDel="008672C7">
          <w:delText xml:space="preserve">** This section should outline how you went about developing your webpage, i.e. HTML, CSS, JavaScript. This should include information on requirements implementation, code development and technical details, such as errors or development issues and how you fixed these. </w:delText>
        </w:r>
      </w:del>
    </w:p>
    <w:p w14:paraId="4C9E4AD0" w14:textId="080CEBAD" w:rsidR="00342462" w:rsidRPr="002C5109" w:rsidDel="008672C7" w:rsidRDefault="002C5109" w:rsidP="002C5109">
      <w:pPr>
        <w:pStyle w:val="DetailsTBC"/>
        <w:rPr>
          <w:del w:id="11" w:author="ELMARIE Fryer" w:date="2017-04-17T21:05:00Z"/>
        </w:rPr>
      </w:pPr>
      <w:del w:id="12" w:author="ELMARIE Fryer" w:date="2017-04-17T21:05:00Z">
        <w:r w:rsidRPr="002C5109" w:rsidDel="008672C7">
          <w:delText>Please note: Make sure to include explanation (as well as comments in the HTML files) of any &amp; all code that was taken from the web, or you will not receive marks for this third party code. **</w:delText>
        </w:r>
      </w:del>
    </w:p>
    <w:p w14:paraId="6FA8E1C8" w14:textId="72B9FC19" w:rsidR="00342462" w:rsidRPr="002C5109" w:rsidDel="008672C7" w:rsidRDefault="00342462" w:rsidP="002C5109">
      <w:pPr>
        <w:pStyle w:val="DetailsTBC"/>
        <w:rPr>
          <w:del w:id="13" w:author="ELMARIE Fryer" w:date="2017-04-17T21:05:00Z"/>
        </w:rPr>
      </w:pPr>
    </w:p>
    <w:p w14:paraId="3CEA95CA" w14:textId="49A6DC8A" w:rsidR="00342462" w:rsidRPr="002C5109" w:rsidRDefault="002C5109" w:rsidP="002C5109">
      <w:pPr>
        <w:pStyle w:val="Heading2"/>
      </w:pPr>
      <w:bookmarkStart w:id="14" w:name="_Toc479770810"/>
      <w:r w:rsidRPr="002C5109">
        <w:t>Overall</w:t>
      </w:r>
      <w:bookmarkEnd w:id="14"/>
    </w:p>
    <w:p w14:paraId="63C9A409" w14:textId="1030580F" w:rsidR="002C5109" w:rsidRDefault="00E06566" w:rsidP="002C5109">
      <w:pPr>
        <w:rPr>
          <w:ins w:id="15" w:author="ELMARIE Fryer" w:date="2017-04-17T20:58:00Z"/>
        </w:rPr>
      </w:pPr>
      <w:ins w:id="16" w:author="ELMARIE Fryer" w:date="2017-04-17T20:57:00Z">
        <w:r>
          <w:t>We had several versions</w:t>
        </w:r>
        <w:r w:rsidR="009F5231">
          <w:t xml:space="preserve"> of the site drawn up on paper – very fast and easy wireframes.  </w:t>
        </w:r>
        <w:r w:rsidR="00ED0529">
          <w:t xml:space="preserve">We got client input </w:t>
        </w:r>
      </w:ins>
      <w:ins w:id="17" w:author="ELMARIE Fryer" w:date="2017-04-17T20:58:00Z">
        <w:r w:rsidR="00ED0529">
          <w:t>–</w:t>
        </w:r>
      </w:ins>
      <w:ins w:id="18" w:author="ELMARIE Fryer" w:date="2017-04-17T20:57:00Z">
        <w:r w:rsidR="00ED0529">
          <w:t xml:space="preserve">annotating the drawings and </w:t>
        </w:r>
      </w:ins>
      <w:ins w:id="19" w:author="ELMARIE Fryer" w:date="2017-04-17T20:58:00Z">
        <w:r w:rsidR="005A70F9">
          <w:t xml:space="preserve">then went ahead and started coding. </w:t>
        </w:r>
      </w:ins>
    </w:p>
    <w:p w14:paraId="4CC08162" w14:textId="38F90725" w:rsidR="005A70F9" w:rsidRDefault="00B102B6" w:rsidP="002C5109">
      <w:pPr>
        <w:rPr>
          <w:ins w:id="20" w:author="ELMARIE Fryer" w:date="2017-04-17T21:00:00Z"/>
        </w:rPr>
      </w:pPr>
      <w:ins w:id="21" w:author="ELMARIE Fryer" w:date="2017-04-17T21:00:00Z">
        <w:r>
          <w:t>We chose t</w:t>
        </w:r>
      </w:ins>
      <w:ins w:id="22" w:author="ELMARIE Fryer" w:date="2017-04-17T20:58:00Z">
        <w:r w:rsidR="005A70F9">
          <w:t xml:space="preserve">he colour scheme and font to match the </w:t>
        </w:r>
      </w:ins>
      <w:ins w:id="23" w:author="ELMARIE Fryer" w:date="2017-04-17T20:59:00Z">
        <w:r w:rsidR="005A70F9">
          <w:t>promotional</w:t>
        </w:r>
      </w:ins>
      <w:ins w:id="24" w:author="ELMARIE Fryer" w:date="2017-04-17T20:58:00Z">
        <w:r w:rsidR="005A70F9">
          <w:t xml:space="preserve"> </w:t>
        </w:r>
      </w:ins>
      <w:ins w:id="25" w:author="ELMARIE Fryer" w:date="2017-04-17T20:59:00Z">
        <w:r w:rsidR="005A70F9">
          <w:t>pamphlets</w:t>
        </w:r>
      </w:ins>
      <w:ins w:id="26" w:author="ELMARIE Fryer" w:date="2017-04-17T21:00:00Z">
        <w:r>
          <w:t xml:space="preserve"> printed for the shop</w:t>
        </w:r>
      </w:ins>
      <w:ins w:id="27" w:author="ELMARIE Fryer" w:date="2017-04-17T20:58:00Z">
        <w:r w:rsidR="005A70F9">
          <w:t xml:space="preserve"> </w:t>
        </w:r>
      </w:ins>
      <w:ins w:id="28" w:author="ELMARIE Fryer" w:date="2017-04-17T21:00:00Z">
        <w:r>
          <w:t>that our client provided for us.</w:t>
        </w:r>
      </w:ins>
    </w:p>
    <w:p w14:paraId="28A765CC" w14:textId="1F9538E4" w:rsidR="00B102B6" w:rsidRDefault="00B102B6" w:rsidP="002C5109">
      <w:pPr>
        <w:rPr>
          <w:ins w:id="29" w:author="ELMARIE Fryer" w:date="2017-04-17T21:02:00Z"/>
        </w:rPr>
      </w:pPr>
      <w:ins w:id="30" w:author="ELMARIE Fryer" w:date="2017-04-17T21:01:00Z">
        <w:r>
          <w:t xml:space="preserve">As we wanted our clients to be able to view work in progress and provide feedback, and we didn’t have the time to go to them with local copies, we put an unfinished version of the site on gearhost with a different </w:t>
        </w:r>
        <w:proofErr w:type="spellStart"/>
        <w:r>
          <w:t>url</w:t>
        </w:r>
        <w:proofErr w:type="spellEnd"/>
        <w:r>
          <w:t>.  This allowed us to get immediate fee</w:t>
        </w:r>
      </w:ins>
      <w:ins w:id="31" w:author="ELMARIE Fryer" w:date="2017-04-17T21:02:00Z">
        <w:r>
          <w:t>d</w:t>
        </w:r>
      </w:ins>
      <w:ins w:id="32" w:author="ELMARIE Fryer" w:date="2017-04-17T21:01:00Z">
        <w:r>
          <w:t xml:space="preserve">back </w:t>
        </w:r>
      </w:ins>
      <w:ins w:id="33" w:author="ELMARIE Fryer" w:date="2017-04-17T21:02:00Z">
        <w:r>
          <w:t>where needed.</w:t>
        </w:r>
      </w:ins>
    </w:p>
    <w:p w14:paraId="7F19E5E3" w14:textId="24DA68F4" w:rsidR="00B102B6" w:rsidRDefault="00B102B6" w:rsidP="002C5109">
      <w:pPr>
        <w:rPr>
          <w:ins w:id="34" w:author="ELMARIE Fryer" w:date="2017-04-17T21:03:00Z"/>
        </w:rPr>
      </w:pPr>
      <w:ins w:id="35" w:author="ELMARIE Fryer" w:date="2017-04-17T21:02:00Z">
        <w:r>
          <w:t xml:space="preserve">For </w:t>
        </w:r>
        <w:proofErr w:type="gramStart"/>
        <w:r>
          <w:t>example</w:t>
        </w:r>
        <w:proofErr w:type="gramEnd"/>
        <w:r>
          <w:t xml:space="preserve"> based on the wireframe we had </w:t>
        </w:r>
      </w:ins>
      <w:ins w:id="36" w:author="ELMARIE Fryer" w:date="2017-04-17T21:03:00Z">
        <w:r w:rsidR="008672C7">
          <w:t>two alternative versions of the footer and the client was able to see both and pick one.</w:t>
        </w:r>
      </w:ins>
    </w:p>
    <w:p w14:paraId="08BF1021" w14:textId="14E65D9F" w:rsidR="008672C7" w:rsidRPr="002C5109" w:rsidRDefault="008672C7" w:rsidP="002C5109">
      <w:ins w:id="37" w:author="ELMARIE Fryer" w:date="2017-04-17T21:04:00Z">
        <w:r>
          <w:t>Putting the site on gearhost before it was finished also allowed us to view it on a mobile device early in the process.  This was important as our client’s expectation is that the site will be used on mobile as much as, of n</w:t>
        </w:r>
      </w:ins>
      <w:ins w:id="38" w:author="ELMARIE Fryer" w:date="2017-04-17T21:05:00Z">
        <w:r>
          <w:t>o</w:t>
        </w:r>
      </w:ins>
      <w:ins w:id="39" w:author="ELMARIE Fryer" w:date="2017-04-17T21:04:00Z">
        <w:r>
          <w:t xml:space="preserve">t more than, </w:t>
        </w:r>
      </w:ins>
      <w:ins w:id="40" w:author="ELMARIE Fryer" w:date="2017-04-17T21:05:00Z">
        <w:r>
          <w:t>on larger screens.</w:t>
        </w:r>
      </w:ins>
    </w:p>
    <w:p w14:paraId="216769DC" w14:textId="2A9F5C42" w:rsidR="002C5109" w:rsidRPr="002C5109" w:rsidRDefault="00A962EF" w:rsidP="002C5109">
      <w:ins w:id="41" w:author="ELMARIE Fryer" w:date="2017-04-17T21:18:00Z">
        <w:r>
          <w:t xml:space="preserve">This is also why we used a plain background that will load quickly, rather than a picture as our client first requested. We </w:t>
        </w:r>
        <w:proofErr w:type="gramStart"/>
        <w:r>
          <w:t>were able to</w:t>
        </w:r>
        <w:proofErr w:type="gramEnd"/>
        <w:r>
          <w:t xml:space="preserve"> convince them that it would look better on a mobile and load faster.</w:t>
        </w:r>
      </w:ins>
    </w:p>
    <w:p w14:paraId="1754DA97" w14:textId="54C9BC17" w:rsidR="002C5109" w:rsidRPr="002C5109" w:rsidRDefault="002C5109" w:rsidP="002C5109">
      <w:pPr>
        <w:pStyle w:val="Heading2"/>
      </w:pPr>
      <w:bookmarkStart w:id="42" w:name="_Toc479770811"/>
      <w:r w:rsidRPr="002C5109">
        <w:t>HTML Code</w:t>
      </w:r>
      <w:bookmarkEnd w:id="42"/>
    </w:p>
    <w:p w14:paraId="2D529924" w14:textId="22975C13" w:rsidR="002C5109" w:rsidRDefault="008672C7" w:rsidP="002C5109">
      <w:pPr>
        <w:rPr>
          <w:ins w:id="43" w:author="ELMARIE Fryer" w:date="2017-04-17T21:05:00Z"/>
        </w:rPr>
      </w:pPr>
      <w:ins w:id="44" w:author="ELMARIE Fryer" w:date="2017-04-17T21:05:00Z">
        <w:r>
          <w:t>The html code was</w:t>
        </w:r>
      </w:ins>
      <w:ins w:id="45" w:author="ELMARIE Fryer" w:date="2017-04-17T21:06:00Z">
        <w:r>
          <w:t xml:space="preserve"> mainly</w:t>
        </w:r>
      </w:ins>
      <w:ins w:id="46" w:author="ELMARIE Fryer" w:date="2017-04-17T21:05:00Z">
        <w:r>
          <w:t xml:space="preserve"> based on class examples and W3C examples.</w:t>
        </w:r>
      </w:ins>
    </w:p>
    <w:p w14:paraId="4D0A637C" w14:textId="597E9CAF" w:rsidR="008672C7" w:rsidRPr="002C5109" w:rsidRDefault="008672C7" w:rsidP="002C5109">
      <w:ins w:id="47" w:author="ELMARIE Fryer" w:date="2017-04-17T21:06:00Z">
        <w:r>
          <w:t xml:space="preserve">The iframes for the map and </w:t>
        </w:r>
        <w:proofErr w:type="spellStart"/>
        <w:r>
          <w:t>facebook</w:t>
        </w:r>
        <w:proofErr w:type="spellEnd"/>
        <w:r>
          <w:t xml:space="preserve"> were copied from </w:t>
        </w:r>
      </w:ins>
      <w:ins w:id="48" w:author="ELMARIE Fryer" w:date="2017-04-17T21:07:00Z">
        <w:r>
          <w:t xml:space="preserve">other </w:t>
        </w:r>
      </w:ins>
      <w:ins w:id="49" w:author="ELMARIE Fryer" w:date="2017-04-17T21:06:00Z">
        <w:r>
          <w:t>sources</w:t>
        </w:r>
      </w:ins>
      <w:ins w:id="50" w:author="ELMARIE Fryer" w:date="2017-04-17T21:07:00Z">
        <w:r>
          <w:t xml:space="preserve"> and the references are included in the code as well as the end of this document.</w:t>
        </w:r>
      </w:ins>
    </w:p>
    <w:p w14:paraId="5A41992B" w14:textId="77777777" w:rsidR="002C5109" w:rsidRPr="002C5109" w:rsidRDefault="002C5109" w:rsidP="002C5109"/>
    <w:p w14:paraId="219DE628" w14:textId="4C725736" w:rsidR="002C5109" w:rsidRPr="002C5109" w:rsidRDefault="002C5109" w:rsidP="002C5109">
      <w:pPr>
        <w:pStyle w:val="Heading2"/>
      </w:pPr>
      <w:bookmarkStart w:id="51" w:name="_Toc479770812"/>
      <w:r w:rsidRPr="002C5109">
        <w:t>CSS Code</w:t>
      </w:r>
      <w:bookmarkEnd w:id="51"/>
    </w:p>
    <w:p w14:paraId="419356B6" w14:textId="77B87EE8" w:rsidR="002C5109" w:rsidRDefault="00021B1C" w:rsidP="002C5109">
      <w:r>
        <w:t>The CSS was done in parts:</w:t>
      </w:r>
    </w:p>
    <w:p w14:paraId="7E32A387" w14:textId="467BAAF0" w:rsidR="00021B1C" w:rsidRDefault="00021B1C" w:rsidP="00021B1C">
      <w:pPr>
        <w:pStyle w:val="ListBullet"/>
      </w:pPr>
      <w:r>
        <w:t>Main look and feel</w:t>
      </w:r>
    </w:p>
    <w:p w14:paraId="7BE976B3" w14:textId="31B86441" w:rsidR="00021B1C" w:rsidRDefault="00021B1C" w:rsidP="00021B1C">
      <w:pPr>
        <w:pStyle w:val="ListBullet"/>
      </w:pPr>
      <w:r>
        <w:t>Header and Footer</w:t>
      </w:r>
    </w:p>
    <w:p w14:paraId="1159810C" w14:textId="0B257CF1" w:rsidR="00021B1C" w:rsidRDefault="00021B1C" w:rsidP="00021B1C">
      <w:pPr>
        <w:pStyle w:val="ListBullet"/>
      </w:pPr>
      <w:r>
        <w:t>Look and feel of the site (borders, etc.)</w:t>
      </w:r>
    </w:p>
    <w:p w14:paraId="3836EEDC" w14:textId="2E764870" w:rsidR="00021B1C" w:rsidRPr="002C5109" w:rsidRDefault="00021B1C" w:rsidP="00021B1C">
      <w:pPr>
        <w:pStyle w:val="ListBullet"/>
      </w:pPr>
      <w:r>
        <w:t>Responsiveness</w:t>
      </w:r>
    </w:p>
    <w:p w14:paraId="59889D50" w14:textId="77777777" w:rsidR="002C5109" w:rsidRDefault="002C5109" w:rsidP="002C5109"/>
    <w:p w14:paraId="09EAE29D" w14:textId="5E9AC8AB" w:rsidR="00021B1C" w:rsidRDefault="00021B1C" w:rsidP="002C5109">
      <w:pPr>
        <w:rPr>
          <w:ins w:id="52" w:author="ELMARIE Fryer" w:date="2017-04-17T21:07:00Z"/>
        </w:rPr>
      </w:pPr>
      <w:r>
        <w:t xml:space="preserve">It took multiple attempts to get the site to look just right and </w:t>
      </w:r>
      <w:del w:id="53" w:author="ELMARIE Fryer" w:date="2017-04-17T21:07:00Z">
        <w:r w:rsidDel="008672C7">
          <w:delText>we gave the customer a choice of say two footer</w:delText>
        </w:r>
        <w:r w:rsidR="00057442" w:rsidDel="008672C7">
          <w:delText>s.</w:delText>
        </w:r>
      </w:del>
      <w:ins w:id="54" w:author="ELMARIE Fryer" w:date="2017-04-17T21:07:00Z">
        <w:r w:rsidR="008672C7">
          <w:t>test the responsiveness.</w:t>
        </w:r>
      </w:ins>
    </w:p>
    <w:p w14:paraId="4C47191A" w14:textId="34606B4D" w:rsidR="008672C7" w:rsidRPr="002C5109" w:rsidRDefault="008672C7" w:rsidP="002C5109">
      <w:ins w:id="55" w:author="ELMARIE Fryer" w:date="2017-04-17T21:07:00Z">
        <w:r>
          <w:t>One example of an error to be corrected</w:t>
        </w:r>
      </w:ins>
      <w:ins w:id="56" w:author="ELMARIE Fryer" w:date="2017-04-17T21:08:00Z">
        <w:r w:rsidR="008F4C59">
          <w:t xml:space="preserve"> after testing the site was that the mobile design had the header too close together to comfortably use the buttons.  That was corrected by adding padding to space the text further allowing for easier use.</w:t>
        </w:r>
      </w:ins>
    </w:p>
    <w:p w14:paraId="6907F913" w14:textId="6A14DF81" w:rsidR="002C5109" w:rsidRPr="002C5109" w:rsidRDefault="002C5109" w:rsidP="002C5109">
      <w:pPr>
        <w:pStyle w:val="Heading2"/>
      </w:pPr>
      <w:bookmarkStart w:id="57" w:name="_Toc479770813"/>
      <w:r w:rsidRPr="002C5109">
        <w:t>JavaScript</w:t>
      </w:r>
      <w:bookmarkEnd w:id="57"/>
    </w:p>
    <w:p w14:paraId="71EB4722" w14:textId="77777777" w:rsidR="002C5109" w:rsidRPr="002C5109" w:rsidRDefault="002C5109" w:rsidP="002C5109"/>
    <w:p w14:paraId="3DCF5751" w14:textId="77777777" w:rsidR="002C5109" w:rsidRPr="002C5109" w:rsidRDefault="002C5109" w:rsidP="002C5109"/>
    <w:p w14:paraId="0FCE9947" w14:textId="44081722" w:rsidR="00342462" w:rsidRDefault="002C5109" w:rsidP="00342462">
      <w:pPr>
        <w:pStyle w:val="Heading2"/>
      </w:pPr>
      <w:bookmarkStart w:id="58" w:name="_Toc479770814"/>
      <w:r w:rsidRPr="002C5109">
        <w:t>Validation</w:t>
      </w:r>
      <w:bookmarkEnd w:id="58"/>
    </w:p>
    <w:p w14:paraId="3A463DB7" w14:textId="7C7AEDF2" w:rsidR="00021B1C" w:rsidRDefault="00021B1C" w:rsidP="00342462">
      <w:r>
        <w:t>The validation was a useful exercise.</w:t>
      </w:r>
    </w:p>
    <w:p w14:paraId="1327E4A3" w14:textId="343CF34A" w:rsidR="00021B1C" w:rsidRDefault="00021B1C" w:rsidP="00342462">
      <w:r>
        <w:t>There weren’t too many html issues, mainly small errors.  The two big things to fix were:</w:t>
      </w:r>
    </w:p>
    <w:p w14:paraId="6B3D92FD" w14:textId="6C18B8A1" w:rsidR="00021B1C" w:rsidRDefault="00021B1C" w:rsidP="00021B1C">
      <w:pPr>
        <w:pStyle w:val="ListBullet"/>
      </w:pPr>
      <w:r>
        <w:t xml:space="preserve">Updating the </w:t>
      </w:r>
      <w:proofErr w:type="gramStart"/>
      <w:r>
        <w:t>code</w:t>
      </w:r>
      <w:proofErr w:type="gramEnd"/>
      <w:r>
        <w:t xml:space="preserve"> we used to drop in the map by removing outdated style elements</w:t>
      </w:r>
    </w:p>
    <w:p w14:paraId="714B2D60" w14:textId="0B6FE2F7" w:rsidR="00021B1C" w:rsidRDefault="00021B1C" w:rsidP="00021B1C">
      <w:pPr>
        <w:pStyle w:val="ListBullet"/>
      </w:pPr>
      <w:r>
        <w:t>The sizing of all the pictures were originally in percentage, not pixels.  That required a bit of research on W3Schools to fix.</w:t>
      </w:r>
    </w:p>
    <w:p w14:paraId="33BA7504" w14:textId="7E6A4B86" w:rsidR="00021B1C" w:rsidRPr="002C5109" w:rsidRDefault="00021B1C" w:rsidP="00342462">
      <w:r>
        <w:t xml:space="preserve">The </w:t>
      </w:r>
      <w:proofErr w:type="spellStart"/>
      <w:r>
        <w:t>css</w:t>
      </w:r>
      <w:proofErr w:type="spellEnd"/>
      <w:r>
        <w:t xml:space="preserve"> code validation only had a few small items to correct – mainly typos or missing punctuation (;).</w:t>
      </w:r>
    </w:p>
    <w:p w14:paraId="03DAFC02" w14:textId="77777777" w:rsidR="00342462" w:rsidRDefault="00342462" w:rsidP="00342462"/>
    <w:p w14:paraId="5C8DFCFF" w14:textId="34CC1ABB" w:rsidR="00162955" w:rsidRDefault="002101B0" w:rsidP="00162955">
      <w:pPr>
        <w:pStyle w:val="Heading3"/>
        <w:rPr>
          <w:ins w:id="59" w:author="ELMARIE Fryer" w:date="2017-04-17T21:22:00Z"/>
        </w:rPr>
        <w:pPrChange w:id="60" w:author="ELMARIE Fryer" w:date="2017-04-17T21:23:00Z">
          <w:pPr/>
        </w:pPrChange>
      </w:pPr>
      <w:ins w:id="61" w:author="ELMARIE Fryer" w:date="2017-04-17T21:20:00Z">
        <w:r>
          <w:t>HTML Validation</w:t>
        </w:r>
      </w:ins>
      <w:ins w:id="62" w:author="ELMARIE Fryer" w:date="2017-04-17T21:22:00Z">
        <w:r w:rsidR="00162955">
          <w:t>: Homepage</w:t>
        </w:r>
      </w:ins>
    </w:p>
    <w:p w14:paraId="379A4815" w14:textId="54EFBE8C" w:rsidR="00162955" w:rsidRDefault="00186967" w:rsidP="00162955">
      <w:pPr>
        <w:rPr>
          <w:ins w:id="63" w:author="ELMARIE Fryer" w:date="2017-04-17T21:23:00Z"/>
        </w:rPr>
        <w:pPrChange w:id="64" w:author="ELMARIE Fryer" w:date="2017-04-17T21:23:00Z">
          <w:pPr/>
        </w:pPrChange>
      </w:pPr>
      <w:ins w:id="65" w:author="ELMARIE Fryer" w:date="2017-04-17T21:24:00Z">
        <w:r w:rsidRPr="00186967">
          <w:drawing>
            <wp:inline distT="0" distB="0" distL="0" distR="0" wp14:anchorId="0C6DDF7F" wp14:editId="191A9766">
              <wp:extent cx="5727700" cy="3088005"/>
              <wp:effectExtent l="0" t="0" r="1270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88005"/>
                      </a:xfrm>
                      <a:prstGeom prst="rect">
                        <a:avLst/>
                      </a:prstGeom>
                    </pic:spPr>
                  </pic:pic>
                </a:graphicData>
              </a:graphic>
            </wp:inline>
          </w:drawing>
        </w:r>
      </w:ins>
    </w:p>
    <w:p w14:paraId="152A4E41" w14:textId="15F021B6" w:rsidR="00162955" w:rsidRDefault="007D051C" w:rsidP="00162955">
      <w:pPr>
        <w:rPr>
          <w:ins w:id="66" w:author="ELMARIE Fryer" w:date="2017-04-17T21:23:00Z"/>
        </w:rPr>
        <w:pPrChange w:id="67" w:author="ELMARIE Fryer" w:date="2017-04-17T21:23:00Z">
          <w:pPr/>
        </w:pPrChange>
      </w:pPr>
      <w:ins w:id="68" w:author="ELMARIE Fryer" w:date="2017-04-17T21:24:00Z">
        <w:r w:rsidRPr="007D051C">
          <w:drawing>
            <wp:inline distT="0" distB="0" distL="0" distR="0" wp14:anchorId="384A1038" wp14:editId="10CD80FE">
              <wp:extent cx="5727700" cy="3088005"/>
              <wp:effectExtent l="0" t="0" r="1270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88005"/>
                      </a:xfrm>
                      <a:prstGeom prst="rect">
                        <a:avLst/>
                      </a:prstGeom>
                    </pic:spPr>
                  </pic:pic>
                </a:graphicData>
              </a:graphic>
            </wp:inline>
          </w:drawing>
        </w:r>
      </w:ins>
    </w:p>
    <w:p w14:paraId="651D7D29" w14:textId="15675595" w:rsidR="007D051C" w:rsidRDefault="007D051C" w:rsidP="007D051C">
      <w:pPr>
        <w:pStyle w:val="Heading3"/>
        <w:rPr>
          <w:ins w:id="69" w:author="ELMARIE Fryer" w:date="2017-04-17T21:24:00Z"/>
        </w:rPr>
      </w:pPr>
      <w:ins w:id="70" w:author="ELMARIE Fryer" w:date="2017-04-17T21:24:00Z">
        <w:r>
          <w:t xml:space="preserve">HTML Validation: </w:t>
        </w:r>
      </w:ins>
      <w:ins w:id="71" w:author="ELMARIE Fryer" w:date="2017-04-17T21:26:00Z">
        <w:r w:rsidR="005068AF">
          <w:t>Find Us</w:t>
        </w:r>
      </w:ins>
    </w:p>
    <w:p w14:paraId="3757821C" w14:textId="2B3A837A" w:rsidR="007D051C" w:rsidRDefault="005068AF" w:rsidP="007D051C">
      <w:pPr>
        <w:rPr>
          <w:ins w:id="72" w:author="ELMARIE Fryer" w:date="2017-04-17T21:24:00Z"/>
        </w:rPr>
      </w:pPr>
      <w:ins w:id="73" w:author="ELMARIE Fryer" w:date="2017-04-17T21:26:00Z">
        <w:r w:rsidRPr="005068AF">
          <w:drawing>
            <wp:inline distT="0" distB="0" distL="0" distR="0" wp14:anchorId="7ED297BD" wp14:editId="7848A177">
              <wp:extent cx="5727700" cy="3088005"/>
              <wp:effectExtent l="0" t="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088005"/>
                      </a:xfrm>
                      <a:prstGeom prst="rect">
                        <a:avLst/>
                      </a:prstGeom>
                    </pic:spPr>
                  </pic:pic>
                </a:graphicData>
              </a:graphic>
            </wp:inline>
          </w:drawing>
        </w:r>
      </w:ins>
    </w:p>
    <w:p w14:paraId="0CCF69A6" w14:textId="7C3A9381" w:rsidR="007D051C" w:rsidRPr="00162955" w:rsidRDefault="00A300CD" w:rsidP="007D051C">
      <w:pPr>
        <w:rPr>
          <w:ins w:id="74" w:author="ELMARIE Fryer" w:date="2017-04-17T21:24:00Z"/>
        </w:rPr>
      </w:pPr>
      <w:ins w:id="75" w:author="ELMARIE Fryer" w:date="2017-04-17T21:27:00Z">
        <w:r w:rsidRPr="00A300CD">
          <w:drawing>
            <wp:inline distT="0" distB="0" distL="0" distR="0" wp14:anchorId="6E39B59F" wp14:editId="324C0FF0">
              <wp:extent cx="5727700" cy="3088005"/>
              <wp:effectExtent l="0" t="0" r="1270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088005"/>
                      </a:xfrm>
                      <a:prstGeom prst="rect">
                        <a:avLst/>
                      </a:prstGeom>
                    </pic:spPr>
                  </pic:pic>
                </a:graphicData>
              </a:graphic>
            </wp:inline>
          </w:drawing>
        </w:r>
      </w:ins>
    </w:p>
    <w:p w14:paraId="0C14C513" w14:textId="2F31784E" w:rsidR="007D051C" w:rsidRDefault="007D051C" w:rsidP="007D051C">
      <w:pPr>
        <w:pStyle w:val="Heading3"/>
        <w:rPr>
          <w:ins w:id="76" w:author="ELMARIE Fryer" w:date="2017-04-17T21:24:00Z"/>
        </w:rPr>
      </w:pPr>
      <w:ins w:id="77" w:author="ELMARIE Fryer" w:date="2017-04-17T21:24:00Z">
        <w:r>
          <w:t xml:space="preserve">HTML Validation: </w:t>
        </w:r>
      </w:ins>
      <w:ins w:id="78" w:author="ELMARIE Fryer" w:date="2017-04-17T21:26:00Z">
        <w:r w:rsidR="005068AF">
          <w:t>Our menu</w:t>
        </w:r>
      </w:ins>
    </w:p>
    <w:p w14:paraId="3D54A7F8" w14:textId="6108090E" w:rsidR="007D051C" w:rsidRPr="00162955" w:rsidRDefault="00B6359C" w:rsidP="007D051C">
      <w:pPr>
        <w:rPr>
          <w:ins w:id="79" w:author="ELMARIE Fryer" w:date="2017-04-17T21:24:00Z"/>
        </w:rPr>
      </w:pPr>
      <w:ins w:id="80" w:author="ELMARIE Fryer" w:date="2017-04-17T21:28:00Z">
        <w:r w:rsidRPr="00B6359C">
          <w:drawing>
            <wp:inline distT="0" distB="0" distL="0" distR="0" wp14:anchorId="0C50383A" wp14:editId="3AF88F89">
              <wp:extent cx="5727700" cy="3088005"/>
              <wp:effectExtent l="0" t="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088005"/>
                      </a:xfrm>
                      <a:prstGeom prst="rect">
                        <a:avLst/>
                      </a:prstGeom>
                    </pic:spPr>
                  </pic:pic>
                </a:graphicData>
              </a:graphic>
            </wp:inline>
          </w:drawing>
        </w:r>
      </w:ins>
    </w:p>
    <w:p w14:paraId="73BC9AB3" w14:textId="6F402FE3" w:rsidR="007D051C" w:rsidRPr="00162955" w:rsidRDefault="00B6359C" w:rsidP="007D051C">
      <w:pPr>
        <w:rPr>
          <w:ins w:id="81" w:author="ELMARIE Fryer" w:date="2017-04-17T21:24:00Z"/>
        </w:rPr>
      </w:pPr>
      <w:ins w:id="82" w:author="ELMARIE Fryer" w:date="2017-04-17T21:28:00Z">
        <w:r w:rsidRPr="00B6359C">
          <w:drawing>
            <wp:inline distT="0" distB="0" distL="0" distR="0" wp14:anchorId="0107E29D" wp14:editId="6E632884">
              <wp:extent cx="5727700" cy="3088005"/>
              <wp:effectExtent l="0" t="0" r="1270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088005"/>
                      </a:xfrm>
                      <a:prstGeom prst="rect">
                        <a:avLst/>
                      </a:prstGeom>
                    </pic:spPr>
                  </pic:pic>
                </a:graphicData>
              </a:graphic>
            </wp:inline>
          </w:drawing>
        </w:r>
      </w:ins>
      <w:ins w:id="83" w:author="ELMARIE Fryer" w:date="2017-04-17T21:29:00Z">
        <w:r w:rsidRPr="00B6359C">
          <w:rPr>
            <w:noProof/>
            <w:lang w:eastAsia="en-GB"/>
          </w:rPr>
          <w:t xml:space="preserve"> </w:t>
        </w:r>
        <w:r w:rsidRPr="00B6359C">
          <w:drawing>
            <wp:inline distT="0" distB="0" distL="0" distR="0" wp14:anchorId="30BAC515" wp14:editId="044B4368">
              <wp:extent cx="5727700" cy="3088005"/>
              <wp:effectExtent l="0" t="0" r="1270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088005"/>
                      </a:xfrm>
                      <a:prstGeom prst="rect">
                        <a:avLst/>
                      </a:prstGeom>
                    </pic:spPr>
                  </pic:pic>
                </a:graphicData>
              </a:graphic>
            </wp:inline>
          </w:drawing>
        </w:r>
      </w:ins>
    </w:p>
    <w:p w14:paraId="2587BB6A" w14:textId="17E1222D" w:rsidR="007D051C" w:rsidRDefault="007D051C" w:rsidP="007D051C">
      <w:pPr>
        <w:pStyle w:val="Heading3"/>
        <w:rPr>
          <w:ins w:id="84" w:author="ELMARIE Fryer" w:date="2017-04-17T21:24:00Z"/>
        </w:rPr>
      </w:pPr>
      <w:ins w:id="85" w:author="ELMARIE Fryer" w:date="2017-04-17T21:24:00Z">
        <w:r>
          <w:t xml:space="preserve">HTML Validation: </w:t>
        </w:r>
      </w:ins>
      <w:ins w:id="86" w:author="ELMARIE Fryer" w:date="2017-04-17T21:26:00Z">
        <w:r w:rsidR="005068AF">
          <w:t>Special Offers</w:t>
        </w:r>
      </w:ins>
    </w:p>
    <w:p w14:paraId="632DAB0C" w14:textId="20E4CAE0" w:rsidR="007D051C" w:rsidRDefault="00B6359C" w:rsidP="007D051C">
      <w:pPr>
        <w:rPr>
          <w:ins w:id="87" w:author="ELMARIE Fryer" w:date="2017-04-17T21:24:00Z"/>
        </w:rPr>
      </w:pPr>
      <w:ins w:id="88" w:author="ELMARIE Fryer" w:date="2017-04-17T21:29:00Z">
        <w:r w:rsidRPr="00B6359C">
          <w:drawing>
            <wp:inline distT="0" distB="0" distL="0" distR="0" wp14:anchorId="0447A67B" wp14:editId="0A1107D5">
              <wp:extent cx="5727700" cy="3088005"/>
              <wp:effectExtent l="0" t="0" r="1270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88005"/>
                      </a:xfrm>
                      <a:prstGeom prst="rect">
                        <a:avLst/>
                      </a:prstGeom>
                    </pic:spPr>
                  </pic:pic>
                </a:graphicData>
              </a:graphic>
            </wp:inline>
          </w:drawing>
        </w:r>
      </w:ins>
    </w:p>
    <w:p w14:paraId="4D18DB87" w14:textId="76B347EA" w:rsidR="007D051C" w:rsidRPr="00162955" w:rsidRDefault="00B6359C" w:rsidP="007D051C">
      <w:pPr>
        <w:rPr>
          <w:ins w:id="89" w:author="ELMARIE Fryer" w:date="2017-04-17T21:24:00Z"/>
        </w:rPr>
      </w:pPr>
      <w:ins w:id="90" w:author="ELMARIE Fryer" w:date="2017-04-17T21:30:00Z">
        <w:r w:rsidRPr="00B6359C">
          <w:drawing>
            <wp:inline distT="0" distB="0" distL="0" distR="0" wp14:anchorId="56DAE1FB" wp14:editId="47BC9832">
              <wp:extent cx="5727700" cy="3088005"/>
              <wp:effectExtent l="0" t="0" r="1270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88005"/>
                      </a:xfrm>
                      <a:prstGeom prst="rect">
                        <a:avLst/>
                      </a:prstGeom>
                    </pic:spPr>
                  </pic:pic>
                </a:graphicData>
              </a:graphic>
            </wp:inline>
          </w:drawing>
        </w:r>
      </w:ins>
    </w:p>
    <w:p w14:paraId="4DAAA3E2" w14:textId="384AF8A4" w:rsidR="007D051C" w:rsidRDefault="007D051C" w:rsidP="007D051C">
      <w:pPr>
        <w:pStyle w:val="Heading3"/>
        <w:rPr>
          <w:ins w:id="91" w:author="ELMARIE Fryer" w:date="2017-04-17T21:25:00Z"/>
        </w:rPr>
      </w:pPr>
      <w:ins w:id="92" w:author="ELMARIE Fryer" w:date="2017-04-17T21:25:00Z">
        <w:r>
          <w:t xml:space="preserve">HTML Validation: </w:t>
        </w:r>
      </w:ins>
      <w:ins w:id="93" w:author="ELMARIE Fryer" w:date="2017-04-17T21:26:00Z">
        <w:r w:rsidR="005068AF">
          <w:t>Gallery</w:t>
        </w:r>
      </w:ins>
    </w:p>
    <w:p w14:paraId="4DD40835" w14:textId="4BB41CBD" w:rsidR="007D051C" w:rsidRPr="00162955" w:rsidRDefault="00B6359C" w:rsidP="007D051C">
      <w:pPr>
        <w:rPr>
          <w:ins w:id="94" w:author="ELMARIE Fryer" w:date="2017-04-17T21:25:00Z"/>
        </w:rPr>
      </w:pPr>
      <w:bookmarkStart w:id="95" w:name="_GoBack"/>
      <w:ins w:id="96" w:author="ELMARIE Fryer" w:date="2017-04-17T21:30:00Z">
        <w:r w:rsidRPr="00B6359C">
          <w:drawing>
            <wp:inline distT="0" distB="0" distL="0" distR="0" wp14:anchorId="57BF51FB" wp14:editId="4F7DDE18">
              <wp:extent cx="5727700" cy="3088005"/>
              <wp:effectExtent l="0" t="0" r="1270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088005"/>
                      </a:xfrm>
                      <a:prstGeom prst="rect">
                        <a:avLst/>
                      </a:prstGeom>
                    </pic:spPr>
                  </pic:pic>
                </a:graphicData>
              </a:graphic>
            </wp:inline>
          </w:drawing>
        </w:r>
      </w:ins>
    </w:p>
    <w:bookmarkEnd w:id="95"/>
    <w:p w14:paraId="2112C8F1" w14:textId="7340A059" w:rsidR="002101B0" w:rsidRDefault="00B6359C" w:rsidP="007D051C">
      <w:pPr>
        <w:rPr>
          <w:ins w:id="97" w:author="ELMARIE Fryer" w:date="2017-04-17T21:20:00Z"/>
        </w:rPr>
      </w:pPr>
      <w:ins w:id="98" w:author="ELMARIE Fryer" w:date="2017-04-17T21:31:00Z">
        <w:r w:rsidRPr="00B6359C">
          <w:drawing>
            <wp:inline distT="0" distB="0" distL="0" distR="0" wp14:anchorId="115463E1" wp14:editId="43C718D0">
              <wp:extent cx="5727700" cy="3088005"/>
              <wp:effectExtent l="0" t="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88005"/>
                      </a:xfrm>
                      <a:prstGeom prst="rect">
                        <a:avLst/>
                      </a:prstGeom>
                    </pic:spPr>
                  </pic:pic>
                </a:graphicData>
              </a:graphic>
            </wp:inline>
          </w:drawing>
        </w:r>
      </w:ins>
    </w:p>
    <w:p w14:paraId="68B398CB" w14:textId="77777777" w:rsidR="002101B0" w:rsidRDefault="002101B0" w:rsidP="002101B0">
      <w:pPr>
        <w:pStyle w:val="Heading3"/>
        <w:rPr>
          <w:ins w:id="99" w:author="ELMARIE Fryer" w:date="2017-04-17T21:20:00Z"/>
        </w:rPr>
        <w:pPrChange w:id="100" w:author="ELMARIE Fryer" w:date="2017-04-17T21:20:00Z">
          <w:pPr/>
        </w:pPrChange>
      </w:pPr>
      <w:ins w:id="101" w:author="ELMARIE Fryer" w:date="2017-04-17T21:20:00Z">
        <w:r>
          <w:t>CSS Validation</w:t>
        </w:r>
      </w:ins>
    </w:p>
    <w:p w14:paraId="17463E90" w14:textId="3677C854" w:rsidR="00021B1C" w:rsidRPr="002C5109" w:rsidDel="002101B0" w:rsidRDefault="001A0DD4" w:rsidP="002101B0">
      <w:pPr>
        <w:rPr>
          <w:del w:id="102" w:author="ELMARIE Fryer" w:date="2017-04-17T21:20:00Z"/>
        </w:rPr>
        <w:pPrChange w:id="103" w:author="ELMARIE Fryer" w:date="2017-04-17T21:20:00Z">
          <w:pPr>
            <w:pStyle w:val="DetailsTBC"/>
          </w:pPr>
        </w:pPrChange>
      </w:pPr>
      <w:ins w:id="104" w:author="ELMARIE Fryer" w:date="2017-04-17T21:22:00Z">
        <w:r w:rsidRPr="001A0DD4">
          <w:drawing>
            <wp:inline distT="0" distB="0" distL="0" distR="0" wp14:anchorId="2C4D1E6D" wp14:editId="29D5F2E2">
              <wp:extent cx="5727700" cy="3088005"/>
              <wp:effectExtent l="0" t="0" r="1270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088005"/>
                      </a:xfrm>
                      <a:prstGeom prst="rect">
                        <a:avLst/>
                      </a:prstGeom>
                    </pic:spPr>
                  </pic:pic>
                </a:graphicData>
              </a:graphic>
            </wp:inline>
          </w:drawing>
        </w:r>
      </w:ins>
      <w:del w:id="105" w:author="ELMARIE Fryer" w:date="2017-04-17T21:20:00Z">
        <w:r w:rsidR="00021B1C" w:rsidRPr="002C5109" w:rsidDel="002101B0">
          <w:delText>** screenshot(s) of your validation report here **</w:delText>
        </w:r>
      </w:del>
    </w:p>
    <w:p w14:paraId="056C403C" w14:textId="77777777" w:rsidR="00021B1C" w:rsidRDefault="00021B1C" w:rsidP="002101B0">
      <w:pPr>
        <w:pPrChange w:id="106" w:author="ELMARIE Fryer" w:date="2017-04-17T21:20:00Z">
          <w:pPr/>
        </w:pPrChange>
      </w:pPr>
    </w:p>
    <w:p w14:paraId="24E8EFDA" w14:textId="1BC9A9E1" w:rsidR="00021B1C" w:rsidRPr="002C5109" w:rsidRDefault="00162955" w:rsidP="00342462">
      <w:ins w:id="107" w:author="ELMARIE Fryer" w:date="2017-04-17T21:22:00Z">
        <w:r w:rsidRPr="00162955">
          <w:drawing>
            <wp:inline distT="0" distB="0" distL="0" distR="0" wp14:anchorId="2286D7A2" wp14:editId="68BDB621">
              <wp:extent cx="5727700" cy="3088005"/>
              <wp:effectExtent l="0" t="0" r="1270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088005"/>
                      </a:xfrm>
                      <a:prstGeom prst="rect">
                        <a:avLst/>
                      </a:prstGeom>
                    </pic:spPr>
                  </pic:pic>
                </a:graphicData>
              </a:graphic>
            </wp:inline>
          </w:drawing>
        </w:r>
      </w:ins>
    </w:p>
    <w:p w14:paraId="4E78A254" w14:textId="4F2B3CDA" w:rsidR="00E22D5F" w:rsidRDefault="00E22D5F" w:rsidP="002C5109">
      <w:pPr>
        <w:pStyle w:val="Heading2"/>
      </w:pPr>
      <w:bookmarkStart w:id="108" w:name="_Toc479770815"/>
      <w:r>
        <w:t>Testing</w:t>
      </w:r>
      <w:bookmarkEnd w:id="108"/>
    </w:p>
    <w:p w14:paraId="04F84C62" w14:textId="012F1B42" w:rsidR="00E22D5F" w:rsidRDefault="00E22D5F" w:rsidP="00E22D5F">
      <w:r>
        <w:t>We did the bulk of the development work testing on firebox as that is what both Elmarie and Filip use daily.</w:t>
      </w:r>
    </w:p>
    <w:p w14:paraId="2BF0A3FE" w14:textId="5EDC06C0" w:rsidR="00E22D5F" w:rsidRDefault="00E22D5F" w:rsidP="00E22D5F">
      <w:r>
        <w:t>In addition to Firefox we also tested in the following browsers once we completed the content, responsive design, and JavaScript.</w:t>
      </w:r>
    </w:p>
    <w:p w14:paraId="50D8241A" w14:textId="7EAF096D" w:rsidR="00E22D5F" w:rsidRDefault="00057442" w:rsidP="00E22D5F">
      <w:pPr>
        <w:pStyle w:val="ListBullet"/>
      </w:pPr>
      <w:r>
        <w:t>Safari (no issues and responsive)</w:t>
      </w:r>
    </w:p>
    <w:p w14:paraId="1E424FFA" w14:textId="1C098C57" w:rsidR="00057442" w:rsidRDefault="00057442" w:rsidP="00E22D5F">
      <w:pPr>
        <w:pStyle w:val="ListBullet"/>
      </w:pPr>
      <w:r>
        <w:t>Internet Explorer 11 (no issues and responsive)</w:t>
      </w:r>
    </w:p>
    <w:p w14:paraId="23BCC791" w14:textId="1C40D819" w:rsidR="00057442" w:rsidRDefault="00057442" w:rsidP="00E22D5F">
      <w:pPr>
        <w:pStyle w:val="ListBullet"/>
      </w:pPr>
      <w:r>
        <w:t>Android (Samsung Smartphone)</w:t>
      </w:r>
    </w:p>
    <w:p w14:paraId="15798D99" w14:textId="77777777" w:rsidR="00E22D5F" w:rsidRPr="00E22D5F" w:rsidRDefault="00E22D5F" w:rsidP="00E22D5F"/>
    <w:p w14:paraId="2AA5F05D" w14:textId="79078522" w:rsidR="002C5109" w:rsidRPr="002C5109" w:rsidRDefault="002C5109" w:rsidP="002C5109">
      <w:pPr>
        <w:pStyle w:val="Heading2"/>
      </w:pPr>
      <w:bookmarkStart w:id="109" w:name="_Toc479770816"/>
      <w:r w:rsidRPr="002C5109">
        <w:t>Deployment</w:t>
      </w:r>
      <w:bookmarkEnd w:id="109"/>
    </w:p>
    <w:p w14:paraId="058360C1" w14:textId="136EE1D1" w:rsidR="00B42566" w:rsidRDefault="00982931" w:rsidP="00342462">
      <w:r>
        <w:t>This website was initially deployed on gearhost as that’s the example we</w:t>
      </w:r>
      <w:r w:rsidR="00B42566">
        <w:t xml:space="preserve"> used in class.  This is not a searchable option for our client and they are pricing alternative hosting sites with a specified domain name.  Due to the time and resource constraints for the project we are using the gearhost site for this report.</w:t>
      </w:r>
    </w:p>
    <w:p w14:paraId="43DA6C48" w14:textId="77777777" w:rsidR="00B42566" w:rsidRPr="002C5109" w:rsidRDefault="00B42566" w:rsidP="00342462"/>
    <w:p w14:paraId="03028995" w14:textId="2D78D894" w:rsidR="00342462" w:rsidRDefault="00B42566" w:rsidP="00342462">
      <w:r>
        <w:t xml:space="preserve">The live site will have an Irish domain name and will be hosted on a commercial provider like </w:t>
      </w:r>
      <w:proofErr w:type="spellStart"/>
      <w:r>
        <w:t>GoDaddy</w:t>
      </w:r>
      <w:proofErr w:type="spellEnd"/>
      <w:r>
        <w:t>.  It’s likely that the form required for our project will be removed as our client prefer dealing with customers by phone or e-mail.</w:t>
      </w:r>
    </w:p>
    <w:p w14:paraId="3F31F3F9" w14:textId="07DC8344" w:rsidR="00021B1C" w:rsidDel="00165D15" w:rsidRDefault="00165D15" w:rsidP="00342462">
      <w:pPr>
        <w:rPr>
          <w:del w:id="110" w:author="ELMARIE Fryer" w:date="2017-04-17T21:15:00Z"/>
        </w:rPr>
      </w:pPr>
      <w:ins w:id="111" w:author="ELMARIE Fryer" w:date="2017-04-17T21:15:00Z">
        <w:r w:rsidRPr="00165D15">
          <w:drawing>
            <wp:inline distT="0" distB="0" distL="0" distR="0" wp14:anchorId="31A46A8C" wp14:editId="62719D7C">
              <wp:extent cx="5727700" cy="39947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994785"/>
                      </a:xfrm>
                      <a:prstGeom prst="rect">
                        <a:avLst/>
                      </a:prstGeom>
                    </pic:spPr>
                  </pic:pic>
                </a:graphicData>
              </a:graphic>
            </wp:inline>
          </w:drawing>
        </w:r>
      </w:ins>
    </w:p>
    <w:p w14:paraId="4CF19C73" w14:textId="30826844" w:rsidR="00021B1C" w:rsidRPr="002C5109" w:rsidDel="00165D15" w:rsidRDefault="00021B1C" w:rsidP="00021B1C">
      <w:pPr>
        <w:pStyle w:val="DetailsTBC"/>
        <w:rPr>
          <w:del w:id="112" w:author="ELMARIE Fryer" w:date="2017-04-17T21:15:00Z"/>
        </w:rPr>
      </w:pPr>
      <w:del w:id="113" w:author="ELMARIE Fryer" w:date="2017-04-17T21:15:00Z">
        <w:r w:rsidRPr="002C5109" w:rsidDel="00165D15">
          <w:delText>** screenshot of the live site **</w:delText>
        </w:r>
      </w:del>
    </w:p>
    <w:p w14:paraId="7A697377" w14:textId="15E6B2DA" w:rsidR="00021B1C" w:rsidDel="00165D15" w:rsidRDefault="00021B1C" w:rsidP="00342462">
      <w:pPr>
        <w:rPr>
          <w:del w:id="114" w:author="ELMARIE Fryer" w:date="2017-04-17T21:15:00Z"/>
        </w:rPr>
      </w:pPr>
    </w:p>
    <w:p w14:paraId="3A7F9E88" w14:textId="4E6806DF" w:rsidR="00021B1C" w:rsidRPr="002C5109" w:rsidDel="00165D15" w:rsidRDefault="00021B1C" w:rsidP="00342462">
      <w:pPr>
        <w:rPr>
          <w:del w:id="115" w:author="ELMARIE Fryer" w:date="2017-04-17T21:15:00Z"/>
        </w:rPr>
      </w:pPr>
    </w:p>
    <w:p w14:paraId="1364DD18" w14:textId="77777777" w:rsidR="00342462" w:rsidRPr="002C5109" w:rsidRDefault="00342462" w:rsidP="00342462"/>
    <w:p w14:paraId="136858A4" w14:textId="251D3C49" w:rsidR="00BB7182" w:rsidRPr="002C5109" w:rsidRDefault="00BB7182">
      <w:r w:rsidRPr="002C5109">
        <w:br w:type="page"/>
      </w:r>
    </w:p>
    <w:p w14:paraId="00EF1D93" w14:textId="7EC930E0" w:rsidR="002C5109" w:rsidRPr="002C5109" w:rsidRDefault="002C5109" w:rsidP="002C5109">
      <w:pPr>
        <w:pStyle w:val="Heading1"/>
      </w:pPr>
      <w:bookmarkStart w:id="116" w:name="_Toc479770817"/>
      <w:r w:rsidRPr="002C5109">
        <w:t>Project Team</w:t>
      </w:r>
      <w:bookmarkEnd w:id="116"/>
    </w:p>
    <w:p w14:paraId="048F0BED" w14:textId="6BAAB66C" w:rsidR="002C5109" w:rsidRDefault="00F93C13" w:rsidP="00D2389F">
      <w:r>
        <w:t>Unfortunately,</w:t>
      </w:r>
      <w:r w:rsidR="00D2389F">
        <w:t xml:space="preserve"> we were a person short for most of this project.</w:t>
      </w:r>
    </w:p>
    <w:p w14:paraId="07633723" w14:textId="7E328CBC" w:rsidR="00D2389F" w:rsidRDefault="00D2389F" w:rsidP="00D2389F">
      <w:r>
        <w:t xml:space="preserve">Patrick withdrew from the </w:t>
      </w:r>
      <w:r w:rsidR="00F93C13">
        <w:t xml:space="preserve">course in April, but he was out sick at the end of March and only contributed the original </w:t>
      </w:r>
      <w:proofErr w:type="spellStart"/>
      <w:r w:rsidR="00F93C13">
        <w:t>Balsamiq</w:t>
      </w:r>
      <w:proofErr w:type="spellEnd"/>
      <w:r w:rsidR="00F93C13">
        <w:t xml:space="preserve"> wireframe of the homepage.</w:t>
      </w:r>
    </w:p>
    <w:p w14:paraId="779A86CE" w14:textId="744E0AE5" w:rsidR="00F93C13" w:rsidRDefault="00F93C13" w:rsidP="00D2389F">
      <w:r>
        <w:t>In terms of the Design and Analysis phase Patrick did contribute in terms of researching coffee shop websites in the US and found some good examples for us.</w:t>
      </w:r>
    </w:p>
    <w:p w14:paraId="4A56E0E9" w14:textId="0FA510B7" w:rsidR="00006FF5" w:rsidRDefault="00006FF5" w:rsidP="00D2389F">
      <w:r>
        <w:t>As Patrick delayed his decision to withdraw from the project we started later than we would have wanted to, but our team meetings were postponed while he was out.</w:t>
      </w:r>
    </w:p>
    <w:p w14:paraId="5AA89EB1" w14:textId="77777777" w:rsidR="00D2389F" w:rsidRDefault="00D2389F" w:rsidP="00D2389F"/>
    <w:p w14:paraId="0F2544F9" w14:textId="4A7EF61A" w:rsidR="00F93C13" w:rsidRDefault="00F93C13" w:rsidP="00D2389F">
      <w:r>
        <w:t xml:space="preserve">As we were short </w:t>
      </w:r>
      <w:r w:rsidR="00006FF5">
        <w:t xml:space="preserve">staffed, </w:t>
      </w:r>
      <w:r>
        <w:t>we split the work as follows:</w:t>
      </w:r>
    </w:p>
    <w:p w14:paraId="23D3C220" w14:textId="3747FBFA" w:rsidR="00F93C13" w:rsidRDefault="00F93C13" w:rsidP="00F93C13">
      <w:pPr>
        <w:pStyle w:val="ListBullet"/>
      </w:pPr>
      <w:r>
        <w:t>Elmarie did the CSS, including the responsive design</w:t>
      </w:r>
    </w:p>
    <w:p w14:paraId="09EBD49B" w14:textId="423209D2" w:rsidR="00F93C13" w:rsidRDefault="00F93C13" w:rsidP="00F93C13">
      <w:pPr>
        <w:pStyle w:val="ListBullet"/>
      </w:pPr>
      <w:r>
        <w:t>Filip did the JavaScript</w:t>
      </w:r>
    </w:p>
    <w:p w14:paraId="5F9A6C1A" w14:textId="14AF981B" w:rsidR="00F93C13" w:rsidRDefault="00F93C13" w:rsidP="00F93C13">
      <w:pPr>
        <w:pStyle w:val="ListBullet"/>
      </w:pPr>
      <w:r>
        <w:t>The Html was a joint effort using Git &amp; GitHub and meeting up regularly.</w:t>
      </w:r>
    </w:p>
    <w:p w14:paraId="03B41113" w14:textId="2DFFC046" w:rsidR="00006FF5" w:rsidRDefault="00006FF5" w:rsidP="00F93C13">
      <w:pPr>
        <w:pStyle w:val="ListBullet"/>
      </w:pPr>
      <w:r>
        <w:t>Elmarie got the original content and Filip followed up with the client for the text on the homepage.</w:t>
      </w:r>
    </w:p>
    <w:p w14:paraId="16578D70" w14:textId="37D9CE57" w:rsidR="0096180C" w:rsidRDefault="0096180C" w:rsidP="00F93C13">
      <w:pPr>
        <w:pStyle w:val="ListBullet"/>
      </w:pPr>
      <w:r>
        <w:t>The report was a joint effort</w:t>
      </w:r>
    </w:p>
    <w:p w14:paraId="076500E8" w14:textId="5D5E77EB" w:rsidR="002C5109" w:rsidRPr="002C5109" w:rsidRDefault="002C5109" w:rsidP="002C5109">
      <w:pPr>
        <w:pStyle w:val="Heading2"/>
      </w:pPr>
      <w:bookmarkStart w:id="117" w:name="_Toc479770818"/>
      <w:r w:rsidRPr="002C5109">
        <w:t>Original Split</w:t>
      </w:r>
      <w:bookmarkEnd w:id="117"/>
    </w:p>
    <w:p w14:paraId="32C009E2" w14:textId="77777777" w:rsidR="00F93C13" w:rsidRDefault="00F93C13">
      <w:r>
        <w:t>The original idea was to split the work as follows:</w:t>
      </w:r>
    </w:p>
    <w:p w14:paraId="704E3D35" w14:textId="011FBF74" w:rsidR="002C5109" w:rsidRDefault="00F93C13" w:rsidP="00F93C13">
      <w:pPr>
        <w:pStyle w:val="ListBullet"/>
      </w:pPr>
      <w:r>
        <w:t xml:space="preserve">The </w:t>
      </w:r>
      <w:proofErr w:type="spellStart"/>
      <w:r>
        <w:t>Css</w:t>
      </w:r>
      <w:proofErr w:type="spellEnd"/>
      <w:r>
        <w:t xml:space="preserve"> would be broken into 3 parts – the overall look and feel (header and footer); the layout of the homepage; and the layout of the other pages (which were going to be the same)</w:t>
      </w:r>
    </w:p>
    <w:p w14:paraId="43968958" w14:textId="4025ADB7" w:rsidR="00F93C13" w:rsidRDefault="00F93C13" w:rsidP="00F93C13">
      <w:pPr>
        <w:pStyle w:val="ListBullet"/>
      </w:pPr>
      <w:r>
        <w:t>The html would be split into 3 parts – the homepage; 2 pages, and 2 pages</w:t>
      </w:r>
    </w:p>
    <w:p w14:paraId="0C2B59C7" w14:textId="06A524C4" w:rsidR="002C5109" w:rsidRDefault="00F93C13" w:rsidP="001B073C">
      <w:pPr>
        <w:pStyle w:val="ListBullet"/>
      </w:pPr>
      <w:proofErr w:type="spellStart"/>
      <w:r>
        <w:t>Javascript</w:t>
      </w:r>
      <w:proofErr w:type="spellEnd"/>
      <w:r>
        <w:t xml:space="preserve"> – one each, and an extra one for the person who didn’t have a form on their page or the report to do.</w:t>
      </w:r>
    </w:p>
    <w:p w14:paraId="07133356" w14:textId="0DE94DB5" w:rsidR="00F93C13" w:rsidRPr="002C5109" w:rsidRDefault="00006FF5" w:rsidP="00006FF5">
      <w:r>
        <w:t>Once Patrick left that didn’t work.</w:t>
      </w:r>
    </w:p>
    <w:p w14:paraId="761FCDE1" w14:textId="364BD5E2" w:rsidR="002C5109" w:rsidRPr="002C5109" w:rsidRDefault="002C5109" w:rsidP="002C5109">
      <w:pPr>
        <w:pStyle w:val="Heading1"/>
      </w:pPr>
      <w:bookmarkStart w:id="118" w:name="_Toc479770819"/>
      <w:r w:rsidRPr="002C5109">
        <w:t>CONCLUSION</w:t>
      </w:r>
      <w:bookmarkEnd w:id="118"/>
    </w:p>
    <w:p w14:paraId="234E6365" w14:textId="12527C2E" w:rsidR="00021B1C" w:rsidRDefault="00021B1C">
      <w:r>
        <w:t>Being a team of two was challenging due to lack of time, but at least once we had clarity we could start working away.</w:t>
      </w:r>
    </w:p>
    <w:p w14:paraId="0D4E5D00" w14:textId="677DB253" w:rsidR="00021B1C" w:rsidRDefault="00021B1C">
      <w:r>
        <w:t xml:space="preserve">This site is for a real business which had the benefit of allowing us to interact with a real client, but also meant we had to do a good job and in some </w:t>
      </w:r>
      <w:proofErr w:type="gramStart"/>
      <w:r>
        <w:t>cases</w:t>
      </w:r>
      <w:proofErr w:type="gramEnd"/>
      <w:r>
        <w:t xml:space="preserve"> go with the customer’s requirements, rather than our own inclination.</w:t>
      </w:r>
    </w:p>
    <w:p w14:paraId="1147DF4E" w14:textId="77777777" w:rsidR="00021B1C" w:rsidRDefault="00021B1C"/>
    <w:p w14:paraId="47800403" w14:textId="5C2EFA82" w:rsidR="00006FF5" w:rsidRDefault="00006FF5">
      <w:r>
        <w:t xml:space="preserve">We would have like to change the text on the homepage but it was written by our client </w:t>
      </w:r>
      <w:r w:rsidR="00021B1C">
        <w:t xml:space="preserve">- </w:t>
      </w:r>
      <w:r>
        <w:t xml:space="preserve">as it should be.  </w:t>
      </w:r>
    </w:p>
    <w:p w14:paraId="4BB63C3B" w14:textId="14571EE4" w:rsidR="00006FF5" w:rsidRDefault="00006FF5">
      <w:r>
        <w:t>We would have loved pictures of lots of people having coffee in the shop, but again we had to work with what we got - at least the benefit of all the pictures taken by our client is that there isn’t a copyright issue.</w:t>
      </w:r>
    </w:p>
    <w:p w14:paraId="3202D507" w14:textId="4CE5B49A" w:rsidR="00021B1C" w:rsidRDefault="00021B1C">
      <w:r>
        <w:t xml:space="preserve">We had good ideas for special offers, e.g. a Student Discount, or a button that generates a random code for discount, but our customer wasn’t interested.  If we had a third person in the team we would have had the scope to create some of these for the site as a demo (and for the project of course) which may </w:t>
      </w:r>
      <w:proofErr w:type="gramStart"/>
      <w:r>
        <w:t>convinced</w:t>
      </w:r>
      <w:proofErr w:type="gramEnd"/>
      <w:r>
        <w:t xml:space="preserve"> our customer to use the functionality.</w:t>
      </w:r>
    </w:p>
    <w:p w14:paraId="3610EFCA" w14:textId="2FBFFDBE" w:rsidR="00617C7A" w:rsidRPr="002C5109" w:rsidRDefault="00617C7A">
      <w:r>
        <w:t>If we had time, there is great JavaScript that allows the picture to change when you hover over it.  If we were a team of three we would have implemented it.</w:t>
      </w:r>
    </w:p>
    <w:p w14:paraId="14069D82" w14:textId="77777777" w:rsidR="002C5109" w:rsidRPr="002C5109" w:rsidRDefault="002C5109"/>
    <w:p w14:paraId="56776985" w14:textId="4319D6FC" w:rsidR="002C5109" w:rsidRPr="002C5109" w:rsidRDefault="002C5109" w:rsidP="002C5109">
      <w:pPr>
        <w:pStyle w:val="Heading1"/>
      </w:pPr>
      <w:bookmarkStart w:id="119" w:name="_Toc479770820"/>
      <w:r w:rsidRPr="002C5109">
        <w:t>REFERENCES &amp; APPENDIX</w:t>
      </w:r>
      <w:bookmarkEnd w:id="119"/>
    </w:p>
    <w:p w14:paraId="706AA529" w14:textId="77777777" w:rsidR="0059332D" w:rsidRDefault="0059332D">
      <w:pPr>
        <w:rPr>
          <w:ins w:id="120" w:author="ELMARIE Fryer" w:date="2017-04-17T21:18:00Z"/>
        </w:rPr>
      </w:pPr>
    </w:p>
    <w:p w14:paraId="6C9A3C29" w14:textId="77777777" w:rsidR="0059332D" w:rsidRPr="0059332D" w:rsidRDefault="0059332D" w:rsidP="0059332D">
      <w:pPr>
        <w:rPr>
          <w:ins w:id="121" w:author="ELMARIE Fryer" w:date="2017-04-17T21:18:00Z"/>
          <w:rFonts w:ascii="Times New Roman" w:eastAsia="Times New Roman" w:hAnsi="Times New Roman" w:cs="Times New Roman"/>
          <w:lang w:eastAsia="en-GB"/>
        </w:rPr>
      </w:pPr>
      <w:ins w:id="122" w:author="ELMARIE Fryer" w:date="2017-04-17T21:18:00Z">
        <w:r w:rsidRPr="0059332D">
          <w:rPr>
            <w:rFonts w:ascii="Times New Roman" w:eastAsia="Times New Roman" w:hAnsi="Times New Roman" w:cs="Times New Roman"/>
            <w:lang w:eastAsia="en-GB"/>
          </w:rPr>
          <w:t xml:space="preserve">Clyde Hatter, 2016. </w:t>
        </w:r>
        <w:proofErr w:type="spellStart"/>
        <w:r w:rsidRPr="0059332D">
          <w:rPr>
            <w:rFonts w:ascii="Times New Roman" w:eastAsia="Times New Roman" w:hAnsi="Times New Roman" w:cs="Times New Roman"/>
            <w:i/>
            <w:iCs/>
            <w:lang w:eastAsia="en-GB"/>
          </w:rPr>
          <w:t>CoderDojo</w:t>
        </w:r>
        <w:proofErr w:type="spellEnd"/>
        <w:r w:rsidRPr="0059332D">
          <w:rPr>
            <w:rFonts w:ascii="Times New Roman" w:eastAsia="Times New Roman" w:hAnsi="Times New Roman" w:cs="Times New Roman"/>
            <w:i/>
            <w:iCs/>
            <w:lang w:eastAsia="en-GB"/>
          </w:rPr>
          <w:t>: Build Your Own Website: Create with Code (</w:t>
        </w:r>
        <w:proofErr w:type="spellStart"/>
        <w:r w:rsidRPr="0059332D">
          <w:rPr>
            <w:rFonts w:ascii="Times New Roman" w:eastAsia="Times New Roman" w:hAnsi="Times New Roman" w:cs="Times New Roman"/>
            <w:i/>
            <w:iCs/>
            <w:lang w:eastAsia="en-GB"/>
          </w:rPr>
          <w:t>CoderDojo</w:t>
        </w:r>
        <w:proofErr w:type="spellEnd"/>
        <w:r w:rsidRPr="0059332D">
          <w:rPr>
            <w:rFonts w:ascii="Times New Roman" w:eastAsia="Times New Roman" w:hAnsi="Times New Roman" w:cs="Times New Roman"/>
            <w:i/>
            <w:iCs/>
            <w:lang w:eastAsia="en-GB"/>
          </w:rPr>
          <w:t xml:space="preserve"> Nano)</w:t>
        </w:r>
        <w:r w:rsidRPr="0059332D">
          <w:rPr>
            <w:rFonts w:ascii="Times New Roman" w:eastAsia="Times New Roman" w:hAnsi="Times New Roman" w:cs="Times New Roman"/>
            <w:lang w:eastAsia="en-GB"/>
          </w:rPr>
          <w:t>. Edition. Egmont.</w:t>
        </w:r>
      </w:ins>
    </w:p>
    <w:p w14:paraId="464F0B28" w14:textId="77777777" w:rsidR="0059332D" w:rsidRDefault="0059332D">
      <w:pPr>
        <w:rPr>
          <w:ins w:id="123" w:author="ELMARIE Fryer" w:date="2017-04-17T21:18:00Z"/>
        </w:rPr>
      </w:pPr>
    </w:p>
    <w:p w14:paraId="63E89BDA" w14:textId="706CA13A" w:rsidR="002C5109" w:rsidRPr="002C5109" w:rsidDel="00165D15" w:rsidRDefault="002C5109" w:rsidP="002C5109">
      <w:pPr>
        <w:pStyle w:val="DetailsTBC"/>
        <w:rPr>
          <w:del w:id="124" w:author="ELMARIE Fryer" w:date="2017-04-17T21:15:00Z"/>
        </w:rPr>
      </w:pPr>
      <w:del w:id="125" w:author="ELMARIE Fryer" w:date="2017-04-17T21:15:00Z">
        <w:r w:rsidRPr="002C5109" w:rsidDel="00165D15">
          <w:delText xml:space="preserve">** Make sure to include any third party resources / information / code used here. </w:delText>
        </w:r>
      </w:del>
    </w:p>
    <w:p w14:paraId="6DAFEACF" w14:textId="783CFE68" w:rsidR="002C5109" w:rsidRPr="002C5109" w:rsidDel="00165D15" w:rsidRDefault="002C5109" w:rsidP="002C5109">
      <w:pPr>
        <w:pStyle w:val="DetailsTBC"/>
        <w:rPr>
          <w:del w:id="126" w:author="ELMARIE Fryer" w:date="2017-04-17T21:15:00Z"/>
        </w:rPr>
      </w:pPr>
      <w:del w:id="127" w:author="ELMARIE Fryer" w:date="2017-04-17T21:15:00Z">
        <w:r w:rsidRPr="002C5109" w:rsidDel="00165D15">
          <w:delText>Make sure to reference correctly as needed, i.e. Harvard Referencing, or marks will be deducted. **</w:delText>
        </w:r>
      </w:del>
    </w:p>
    <w:p w14:paraId="3B055A42" w14:textId="77777777" w:rsidR="002C5109" w:rsidRPr="002C5109" w:rsidRDefault="002C5109"/>
    <w:p w14:paraId="588713D9" w14:textId="77777777" w:rsidR="004900AA" w:rsidRDefault="004900AA" w:rsidP="004900AA">
      <w:pPr>
        <w:rPr>
          <w:rFonts w:eastAsia="Times New Roman"/>
          <w:lang w:eastAsia="en-GB"/>
        </w:rPr>
      </w:pPr>
      <w:r>
        <w:rPr>
          <w:rFonts w:eastAsia="Times New Roman"/>
        </w:rPr>
        <w:t xml:space="preserve">Google US. 2017. </w:t>
      </w:r>
      <w:r>
        <w:rPr>
          <w:rStyle w:val="Emphasis"/>
          <w:rFonts w:eastAsia="Times New Roman"/>
        </w:rPr>
        <w:t xml:space="preserve">Learn to make great sites | Google Webmasters – </w:t>
      </w:r>
      <w:proofErr w:type="gramStart"/>
      <w:r>
        <w:rPr>
          <w:rStyle w:val="Emphasis"/>
          <w:rFonts w:eastAsia="Times New Roman"/>
        </w:rPr>
        <w:t xml:space="preserve">Google </w:t>
      </w:r>
      <w:r>
        <w:rPr>
          <w:rFonts w:eastAsia="Times New Roman"/>
        </w:rPr>
        <w:t>.</w:t>
      </w:r>
      <w:proofErr w:type="gramEnd"/>
      <w:r>
        <w:rPr>
          <w:rFonts w:eastAsia="Times New Roman"/>
        </w:rPr>
        <w:t xml:space="preserve"> [ONLINE] Available at: </w:t>
      </w:r>
      <w:hyperlink r:id="rId45" w:history="1">
        <w:r>
          <w:rPr>
            <w:rStyle w:val="Hyperlink"/>
            <w:rFonts w:eastAsia="Times New Roman"/>
          </w:rPr>
          <w:t>https://www.google.com/webmasters/learn/</w:t>
        </w:r>
      </w:hyperlink>
      <w:r>
        <w:rPr>
          <w:rFonts w:eastAsia="Times New Roman"/>
        </w:rPr>
        <w:t>. [Accessed 12 April 2017]</w:t>
      </w:r>
    </w:p>
    <w:p w14:paraId="224480FE" w14:textId="77777777" w:rsidR="004900AA" w:rsidRDefault="004900AA" w:rsidP="002C5109">
      <w:pPr>
        <w:rPr>
          <w:rFonts w:eastAsia="Times New Roman"/>
        </w:rPr>
      </w:pPr>
    </w:p>
    <w:p w14:paraId="7A6E6922" w14:textId="77777777" w:rsidR="002C5109" w:rsidRDefault="002C5109" w:rsidP="002C5109">
      <w:pPr>
        <w:rPr>
          <w:rFonts w:eastAsia="Times New Roman"/>
          <w:lang w:eastAsia="en-GB"/>
        </w:rPr>
      </w:pPr>
      <w:proofErr w:type="spellStart"/>
      <w:r>
        <w:rPr>
          <w:rFonts w:eastAsia="Times New Roman"/>
        </w:rPr>
        <w:t>Tryit</w:t>
      </w:r>
      <w:proofErr w:type="spellEnd"/>
      <w:r>
        <w:rPr>
          <w:rFonts w:eastAsia="Times New Roman"/>
        </w:rPr>
        <w:t xml:space="preserve"> Editor v3.3. 2017. </w:t>
      </w:r>
      <w:proofErr w:type="spellStart"/>
      <w:r>
        <w:rPr>
          <w:rStyle w:val="Emphasis"/>
        </w:rPr>
        <w:t>Tryit</w:t>
      </w:r>
      <w:proofErr w:type="spellEnd"/>
      <w:r>
        <w:rPr>
          <w:rStyle w:val="Emphasis"/>
        </w:rPr>
        <w:t xml:space="preserve"> Editor v3.3</w:t>
      </w:r>
      <w:r>
        <w:rPr>
          <w:rFonts w:eastAsia="Times New Roman"/>
        </w:rPr>
        <w:t xml:space="preserve">. [ONLINE] Available at: </w:t>
      </w:r>
      <w:hyperlink r:id="rId46" w:history="1">
        <w:r>
          <w:rPr>
            <w:rStyle w:val="Hyperlink"/>
          </w:rPr>
          <w:t>https://www.w3schools.com/howto/tryit.asp?font=Comfortaa</w:t>
        </w:r>
      </w:hyperlink>
      <w:r>
        <w:rPr>
          <w:rFonts w:eastAsia="Times New Roman"/>
        </w:rPr>
        <w:t>. [Accessed 08 April 2017]</w:t>
      </w:r>
    </w:p>
    <w:p w14:paraId="511150FC" w14:textId="77777777" w:rsidR="004900AA" w:rsidRDefault="004900AA" w:rsidP="00CA3105">
      <w:pPr>
        <w:rPr>
          <w:rFonts w:eastAsia="Times New Roman"/>
        </w:rPr>
      </w:pPr>
    </w:p>
    <w:p w14:paraId="56AA556C" w14:textId="77777777" w:rsidR="00CA3105" w:rsidRDefault="00CA3105" w:rsidP="00CA3105">
      <w:pPr>
        <w:rPr>
          <w:rFonts w:eastAsia="Times New Roman"/>
          <w:lang w:eastAsia="en-GB"/>
        </w:rPr>
      </w:pPr>
      <w:r>
        <w:rPr>
          <w:rFonts w:eastAsia="Times New Roman"/>
        </w:rPr>
        <w:t xml:space="preserve">YouTube. 2017. </w:t>
      </w:r>
      <w:r>
        <w:rPr>
          <w:rStyle w:val="Emphasis"/>
          <w:rFonts w:eastAsia="Times New Roman"/>
        </w:rPr>
        <w:t>Responsive Web Design for Beginners - How to get started in 3 steps - YouTube</w:t>
      </w:r>
      <w:r>
        <w:rPr>
          <w:rFonts w:eastAsia="Times New Roman"/>
        </w:rPr>
        <w:t xml:space="preserve">. [ONLINE] Available at: </w:t>
      </w:r>
      <w:hyperlink r:id="rId47" w:history="1">
        <w:r>
          <w:rPr>
            <w:rStyle w:val="Hyperlink"/>
            <w:rFonts w:eastAsia="Times New Roman"/>
          </w:rPr>
          <w:t>https://www.youtube.com/watch?v=Up_NC-qGzuI</w:t>
        </w:r>
      </w:hyperlink>
      <w:r>
        <w:rPr>
          <w:rFonts w:eastAsia="Times New Roman"/>
        </w:rPr>
        <w:t>. [Accessed 12 April 2017].</w:t>
      </w:r>
    </w:p>
    <w:p w14:paraId="10D007A1" w14:textId="77777777" w:rsidR="002C5109" w:rsidRPr="002C5109" w:rsidRDefault="002C5109"/>
    <w:p w14:paraId="6DBA143C" w14:textId="77777777" w:rsidR="00537574" w:rsidRPr="002C5109" w:rsidRDefault="00537574" w:rsidP="00537574"/>
    <w:sectPr w:rsidR="00537574" w:rsidRPr="002C5109" w:rsidSect="0091143A">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0D6E8" w14:textId="77777777" w:rsidR="00BB42D5" w:rsidRDefault="00BB42D5" w:rsidP="00252D50">
      <w:r>
        <w:separator/>
      </w:r>
    </w:p>
  </w:endnote>
  <w:endnote w:type="continuationSeparator" w:id="0">
    <w:p w14:paraId="5254465E" w14:textId="77777777" w:rsidR="00BB42D5" w:rsidRDefault="00BB42D5" w:rsidP="00252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6F84F" w14:textId="7E0913C6" w:rsidR="00252D50" w:rsidRDefault="00BB42D5">
    <w:pPr>
      <w:pStyle w:val="Footer"/>
    </w:pPr>
    <w:r>
      <w:fldChar w:fldCharType="begin"/>
    </w:r>
    <w:r>
      <w:instrText xml:space="preserve"> FILENAME  \* MERGEFORMAT </w:instrText>
    </w:r>
    <w:r>
      <w:fldChar w:fldCharType="separate"/>
    </w:r>
    <w:r w:rsidR="00252D50">
      <w:rPr>
        <w:noProof/>
      </w:rPr>
      <w:t>Project Report v01.docx</w:t>
    </w:r>
    <w:r>
      <w:rPr>
        <w:noProof/>
      </w:rPr>
      <w:fldChar w:fldCharType="end"/>
    </w:r>
    <w:r w:rsidR="00252D50">
      <w:t xml:space="preserve"> (</w:t>
    </w:r>
    <w:r>
      <w:fldChar w:fldCharType="begin"/>
    </w:r>
    <w:r>
      <w:instrText xml:space="preserve"> SAVEDATE  \* MERGEFORMAT </w:instrText>
    </w:r>
    <w:r>
      <w:fldChar w:fldCharType="separate"/>
    </w:r>
    <w:r w:rsidR="00032F28">
      <w:rPr>
        <w:noProof/>
      </w:rPr>
      <w:t>17/04/2017 20:53:00</w:t>
    </w:r>
    <w:r>
      <w:rPr>
        <w:noProof/>
      </w:rPr>
      <w:fldChar w:fldCharType="end"/>
    </w:r>
    <w:r w:rsidR="0091143A">
      <w: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8E3C1" w14:textId="40D7E075" w:rsidR="0091143A" w:rsidRDefault="00BB42D5">
    <w:pPr>
      <w:pStyle w:val="Footer"/>
    </w:pPr>
    <w:r>
      <w:fldChar w:fldCharType="begin"/>
    </w:r>
    <w:r>
      <w:instrText xml:space="preserve"> FILENAME  \* MERGEFORMAT </w:instrText>
    </w:r>
    <w:r>
      <w:fldChar w:fldCharType="separate"/>
    </w:r>
    <w:r w:rsidR="0091143A">
      <w:rPr>
        <w:noProof/>
      </w:rPr>
      <w:t>Project Report v01.docx</w:t>
    </w:r>
    <w:r>
      <w:rPr>
        <w:noProof/>
      </w:rPr>
      <w:fldChar w:fldCharType="end"/>
    </w:r>
    <w:r w:rsidR="0091143A">
      <w:t xml:space="preserve"> (</w:t>
    </w:r>
    <w:r>
      <w:fldChar w:fldCharType="begin"/>
    </w:r>
    <w:r>
      <w:instrText xml:space="preserve"> SAVEDATE  \* MERGEFORMAT </w:instrText>
    </w:r>
    <w:r>
      <w:fldChar w:fldCharType="separate"/>
    </w:r>
    <w:r w:rsidR="00032F28">
      <w:rPr>
        <w:noProof/>
      </w:rPr>
      <w:t>17/04/2017 20:53:00</w:t>
    </w:r>
    <w:r>
      <w:rPr>
        <w:noProof/>
      </w:rPr>
      <w:fldChar w:fldCharType="end"/>
    </w:r>
    <w:r w:rsidR="0091143A">
      <w:t>)</w:t>
    </w:r>
    <w:r w:rsidR="0091143A">
      <w:tab/>
      <w:t xml:space="preserve">page </w:t>
    </w:r>
    <w:r w:rsidR="0091143A">
      <w:fldChar w:fldCharType="begin"/>
    </w:r>
    <w:r w:rsidR="0091143A">
      <w:instrText xml:space="preserve"> PAGE  \* MERGEFORMAT </w:instrText>
    </w:r>
    <w:r w:rsidR="0091143A">
      <w:fldChar w:fldCharType="separate"/>
    </w:r>
    <w:r w:rsidR="00B6359C">
      <w:rPr>
        <w:noProof/>
      </w:rPr>
      <w:t>17</w:t>
    </w:r>
    <w:r w:rsidR="0091143A">
      <w:fldChar w:fldCharType="end"/>
    </w:r>
    <w:r w:rsidR="0091143A">
      <w:t xml:space="preserve"> of </w:t>
    </w:r>
    <w:r>
      <w:fldChar w:fldCharType="begin"/>
    </w:r>
    <w:r>
      <w:instrText xml:space="preserve"> SECTIONPAGES  \* MERGEFORMAT </w:instrText>
    </w:r>
    <w:r>
      <w:fldChar w:fldCharType="separate"/>
    </w:r>
    <w:r w:rsidR="00B6359C">
      <w:rPr>
        <w:noProof/>
      </w:rPr>
      <w:t>19</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D3612" w14:textId="77777777" w:rsidR="00BB42D5" w:rsidRDefault="00BB42D5" w:rsidP="00252D50">
      <w:r>
        <w:separator/>
      </w:r>
    </w:p>
  </w:footnote>
  <w:footnote w:type="continuationSeparator" w:id="0">
    <w:p w14:paraId="16A79BD2" w14:textId="77777777" w:rsidR="00BB42D5" w:rsidRDefault="00BB42D5" w:rsidP="00252D5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F4F8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BCA072E"/>
    <w:lvl w:ilvl="0">
      <w:start w:val="1"/>
      <w:numFmt w:val="decimal"/>
      <w:lvlText w:val="%1."/>
      <w:lvlJc w:val="left"/>
      <w:pPr>
        <w:tabs>
          <w:tab w:val="num" w:pos="1492"/>
        </w:tabs>
        <w:ind w:left="1492" w:hanging="360"/>
      </w:pPr>
    </w:lvl>
  </w:abstractNum>
  <w:abstractNum w:abstractNumId="2">
    <w:nsid w:val="FFFFFF7D"/>
    <w:multiLevelType w:val="singleLevel"/>
    <w:tmpl w:val="F14A62B6"/>
    <w:lvl w:ilvl="0">
      <w:start w:val="1"/>
      <w:numFmt w:val="decimal"/>
      <w:lvlText w:val="%1."/>
      <w:lvlJc w:val="left"/>
      <w:pPr>
        <w:tabs>
          <w:tab w:val="num" w:pos="1209"/>
        </w:tabs>
        <w:ind w:left="1209" w:hanging="360"/>
      </w:pPr>
    </w:lvl>
  </w:abstractNum>
  <w:abstractNum w:abstractNumId="3">
    <w:nsid w:val="FFFFFF7E"/>
    <w:multiLevelType w:val="singleLevel"/>
    <w:tmpl w:val="5ED0E48A"/>
    <w:lvl w:ilvl="0">
      <w:start w:val="1"/>
      <w:numFmt w:val="decimal"/>
      <w:lvlText w:val="%1."/>
      <w:lvlJc w:val="left"/>
      <w:pPr>
        <w:tabs>
          <w:tab w:val="num" w:pos="926"/>
        </w:tabs>
        <w:ind w:left="926" w:hanging="360"/>
      </w:pPr>
    </w:lvl>
  </w:abstractNum>
  <w:abstractNum w:abstractNumId="4">
    <w:nsid w:val="FFFFFF7F"/>
    <w:multiLevelType w:val="singleLevel"/>
    <w:tmpl w:val="3110ACFC"/>
    <w:lvl w:ilvl="0">
      <w:start w:val="1"/>
      <w:numFmt w:val="decimal"/>
      <w:lvlText w:val="%1."/>
      <w:lvlJc w:val="left"/>
      <w:pPr>
        <w:tabs>
          <w:tab w:val="num" w:pos="643"/>
        </w:tabs>
        <w:ind w:left="643" w:hanging="360"/>
      </w:pPr>
    </w:lvl>
  </w:abstractNum>
  <w:abstractNum w:abstractNumId="5">
    <w:nsid w:val="FFFFFF80"/>
    <w:multiLevelType w:val="singleLevel"/>
    <w:tmpl w:val="325426E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5AC82C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6A58127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61A0B54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EF7C1320"/>
    <w:lvl w:ilvl="0">
      <w:start w:val="1"/>
      <w:numFmt w:val="decimal"/>
      <w:lvlText w:val="%1."/>
      <w:lvlJc w:val="left"/>
      <w:pPr>
        <w:tabs>
          <w:tab w:val="num" w:pos="360"/>
        </w:tabs>
        <w:ind w:left="360" w:hanging="360"/>
      </w:pPr>
    </w:lvl>
  </w:abstractNum>
  <w:abstractNum w:abstractNumId="10">
    <w:nsid w:val="FFFFFF89"/>
    <w:multiLevelType w:val="singleLevel"/>
    <w:tmpl w:val="2E249B5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C0258CC"/>
    <w:multiLevelType w:val="hybridMultilevel"/>
    <w:tmpl w:val="CB04EF5C"/>
    <w:lvl w:ilvl="0" w:tplc="3B30EF7E">
      <w:start w:val="4"/>
      <w:numFmt w:val="decimal"/>
      <w:lvlText w:val="%1."/>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EA946">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BCE4B2">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8C7D58">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34DB76">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F65CF8">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D2A3E4">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1E633C">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82A0A0">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CCF4832"/>
    <w:multiLevelType w:val="hybridMultilevel"/>
    <w:tmpl w:val="8328FF12"/>
    <w:lvl w:ilvl="0" w:tplc="084A6CE8">
      <w:start w:val="1"/>
      <w:numFmt w:val="bullet"/>
      <w:pStyle w:val="ListBullet2"/>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nsid w:val="2E826E2E"/>
    <w:multiLevelType w:val="multilevel"/>
    <w:tmpl w:val="D1820CA4"/>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lowerLetter"/>
      <w:lvlText w:val="%3%1.%2..%4."/>
      <w:lvlJc w:val="left"/>
      <w:pPr>
        <w:tabs>
          <w:tab w:val="num" w:pos="1134"/>
        </w:tabs>
        <w:ind w:left="1134"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F842A72"/>
    <w:multiLevelType w:val="multilevel"/>
    <w:tmpl w:val="D1820CA4"/>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lowerLetter"/>
      <w:lvlText w:val="%3%1.%2..%4."/>
      <w:lvlJc w:val="left"/>
      <w:pPr>
        <w:tabs>
          <w:tab w:val="num" w:pos="1134"/>
        </w:tabs>
        <w:ind w:left="1134"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D55A52"/>
    <w:multiLevelType w:val="multilevel"/>
    <w:tmpl w:val="16C4BC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5051660"/>
    <w:multiLevelType w:val="hybridMultilevel"/>
    <w:tmpl w:val="4B16011A"/>
    <w:lvl w:ilvl="0" w:tplc="BF081E4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FE091E">
      <w:start w:val="1"/>
      <w:numFmt w:val="decimal"/>
      <w:lvlText w:val="%2."/>
      <w:lvlJc w:val="left"/>
      <w:pPr>
        <w:ind w:left="1878"/>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2" w:tplc="0B90EC14">
      <w:start w:val="1"/>
      <w:numFmt w:val="lowerRoman"/>
      <w:lvlText w:val="%3"/>
      <w:lvlJc w:val="left"/>
      <w:pPr>
        <w:ind w:left="393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3" w:tplc="5E58BF7A">
      <w:start w:val="1"/>
      <w:numFmt w:val="decimal"/>
      <w:lvlText w:val="%4"/>
      <w:lvlJc w:val="left"/>
      <w:pPr>
        <w:ind w:left="465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4" w:tplc="2836F9DC">
      <w:start w:val="1"/>
      <w:numFmt w:val="lowerLetter"/>
      <w:lvlText w:val="%5"/>
      <w:lvlJc w:val="left"/>
      <w:pPr>
        <w:ind w:left="537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5" w:tplc="24007100">
      <w:start w:val="1"/>
      <w:numFmt w:val="lowerRoman"/>
      <w:lvlText w:val="%6"/>
      <w:lvlJc w:val="left"/>
      <w:pPr>
        <w:ind w:left="609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6" w:tplc="9BCA0E8A">
      <w:start w:val="1"/>
      <w:numFmt w:val="decimal"/>
      <w:lvlText w:val="%7"/>
      <w:lvlJc w:val="left"/>
      <w:pPr>
        <w:ind w:left="681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7" w:tplc="0A329820">
      <w:start w:val="1"/>
      <w:numFmt w:val="lowerLetter"/>
      <w:lvlText w:val="%8"/>
      <w:lvlJc w:val="left"/>
      <w:pPr>
        <w:ind w:left="753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lvl w:ilvl="8" w:tplc="9D4A8E2E">
      <w:start w:val="1"/>
      <w:numFmt w:val="lowerRoman"/>
      <w:lvlText w:val="%9"/>
      <w:lvlJc w:val="left"/>
      <w:pPr>
        <w:ind w:left="8251"/>
      </w:pPr>
      <w:rPr>
        <w:rFonts w:ascii="Arial" w:eastAsia="Arial" w:hAnsi="Arial" w:cs="Arial"/>
        <w:b w:val="0"/>
        <w:i w:val="0"/>
        <w:strike w:val="0"/>
        <w:dstrike w:val="0"/>
        <w:color w:val="FF0000"/>
        <w:sz w:val="28"/>
        <w:szCs w:val="28"/>
        <w:u w:val="none" w:color="000000"/>
        <w:bdr w:val="none" w:sz="0" w:space="0" w:color="auto"/>
        <w:shd w:val="clear" w:color="auto" w:fill="auto"/>
        <w:vertAlign w:val="baseline"/>
      </w:rPr>
    </w:lvl>
  </w:abstractNum>
  <w:abstractNum w:abstractNumId="17">
    <w:nsid w:val="49336E0B"/>
    <w:multiLevelType w:val="hybridMultilevel"/>
    <w:tmpl w:val="F6E42620"/>
    <w:lvl w:ilvl="0" w:tplc="1B8E5EB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74DACC">
      <w:start w:val="1"/>
      <w:numFmt w:val="decimal"/>
      <w:lvlText w:val="%2."/>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60836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F1E32A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B279C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CBC3AE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2443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D0CB9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F67EE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4DE5211A"/>
    <w:multiLevelType w:val="multilevel"/>
    <w:tmpl w:val="D1820CA4"/>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lowerLetter"/>
      <w:lvlText w:val="%3%1.%2..%4."/>
      <w:lvlJc w:val="left"/>
      <w:pPr>
        <w:tabs>
          <w:tab w:val="num" w:pos="1134"/>
        </w:tabs>
        <w:ind w:left="1134"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ADA248D"/>
    <w:multiLevelType w:val="hybridMultilevel"/>
    <w:tmpl w:val="E70A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4EF0148"/>
    <w:multiLevelType w:val="multilevel"/>
    <w:tmpl w:val="89FE39FE"/>
    <w:lvl w:ilvl="0">
      <w:start w:val="1"/>
      <w:numFmt w:val="decimal"/>
      <w:lvlText w:val="%1."/>
      <w:lvlJc w:val="left"/>
      <w:pPr>
        <w:ind w:left="360" w:hanging="36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lowerLetter"/>
      <w:lvlText w:val="%3%1.%2..%4."/>
      <w:lvlJc w:val="left"/>
      <w:pPr>
        <w:tabs>
          <w:tab w:val="num" w:pos="1134"/>
        </w:tabs>
        <w:ind w:left="1134"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7C502C4"/>
    <w:multiLevelType w:val="multilevel"/>
    <w:tmpl w:val="4A82B3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1"/>
  </w:num>
  <w:num w:numId="3">
    <w:abstractNumId w:val="16"/>
  </w:num>
  <w:num w:numId="4">
    <w:abstractNumId w:val="0"/>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21"/>
  </w:num>
  <w:num w:numId="16">
    <w:abstractNumId w:val="18"/>
  </w:num>
  <w:num w:numId="17">
    <w:abstractNumId w:val="15"/>
  </w:num>
  <w:num w:numId="18">
    <w:abstractNumId w:val="20"/>
  </w:num>
  <w:num w:numId="19">
    <w:abstractNumId w:val="14"/>
  </w:num>
  <w:num w:numId="20">
    <w:abstractNumId w:val="13"/>
  </w:num>
  <w:num w:numId="21">
    <w:abstractNumId w:val="19"/>
  </w:num>
  <w:num w:numId="22">
    <w:abstractNumId w:val="1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MARIE Fryer">
    <w15:presenceInfo w15:providerId="None" w15:userId="ELMARIE Fr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4B6"/>
    <w:rsid w:val="00006FF5"/>
    <w:rsid w:val="00021B1C"/>
    <w:rsid w:val="00032F28"/>
    <w:rsid w:val="00042D69"/>
    <w:rsid w:val="000449B1"/>
    <w:rsid w:val="000543CF"/>
    <w:rsid w:val="00057442"/>
    <w:rsid w:val="00095970"/>
    <w:rsid w:val="000F3A36"/>
    <w:rsid w:val="0010529D"/>
    <w:rsid w:val="00162955"/>
    <w:rsid w:val="00165D15"/>
    <w:rsid w:val="00186967"/>
    <w:rsid w:val="001A05DF"/>
    <w:rsid w:val="001A0DD4"/>
    <w:rsid w:val="001D1479"/>
    <w:rsid w:val="00202EC4"/>
    <w:rsid w:val="002101B0"/>
    <w:rsid w:val="00252D50"/>
    <w:rsid w:val="002C5109"/>
    <w:rsid w:val="00311E0E"/>
    <w:rsid w:val="00313F44"/>
    <w:rsid w:val="00342462"/>
    <w:rsid w:val="003C61A2"/>
    <w:rsid w:val="003E02AF"/>
    <w:rsid w:val="003F4F85"/>
    <w:rsid w:val="004416EC"/>
    <w:rsid w:val="00452079"/>
    <w:rsid w:val="004900AA"/>
    <w:rsid w:val="004C7D57"/>
    <w:rsid w:val="005068AF"/>
    <w:rsid w:val="00537574"/>
    <w:rsid w:val="00592D27"/>
    <w:rsid w:val="0059332D"/>
    <w:rsid w:val="005A70F9"/>
    <w:rsid w:val="005B3694"/>
    <w:rsid w:val="005C59FE"/>
    <w:rsid w:val="005D0A61"/>
    <w:rsid w:val="00617C7A"/>
    <w:rsid w:val="00646271"/>
    <w:rsid w:val="00650404"/>
    <w:rsid w:val="0073690E"/>
    <w:rsid w:val="00775037"/>
    <w:rsid w:val="00787AAD"/>
    <w:rsid w:val="007D051C"/>
    <w:rsid w:val="007D1F55"/>
    <w:rsid w:val="008510EE"/>
    <w:rsid w:val="008672C7"/>
    <w:rsid w:val="008F4C59"/>
    <w:rsid w:val="009036D1"/>
    <w:rsid w:val="0091143A"/>
    <w:rsid w:val="00916100"/>
    <w:rsid w:val="0096180C"/>
    <w:rsid w:val="00982931"/>
    <w:rsid w:val="009861FD"/>
    <w:rsid w:val="009A60A1"/>
    <w:rsid w:val="009F5231"/>
    <w:rsid w:val="00A300CD"/>
    <w:rsid w:val="00A962EF"/>
    <w:rsid w:val="00AB451D"/>
    <w:rsid w:val="00B102B6"/>
    <w:rsid w:val="00B42566"/>
    <w:rsid w:val="00B6359C"/>
    <w:rsid w:val="00B76472"/>
    <w:rsid w:val="00B76AA1"/>
    <w:rsid w:val="00BA65F9"/>
    <w:rsid w:val="00BB42D5"/>
    <w:rsid w:val="00BB7182"/>
    <w:rsid w:val="00BC7AB6"/>
    <w:rsid w:val="00C25570"/>
    <w:rsid w:val="00C624D2"/>
    <w:rsid w:val="00CA3105"/>
    <w:rsid w:val="00CD04E3"/>
    <w:rsid w:val="00CD730B"/>
    <w:rsid w:val="00D2389F"/>
    <w:rsid w:val="00E06566"/>
    <w:rsid w:val="00E22D5F"/>
    <w:rsid w:val="00E23128"/>
    <w:rsid w:val="00E346D2"/>
    <w:rsid w:val="00ED0529"/>
    <w:rsid w:val="00EF0C1A"/>
    <w:rsid w:val="00F01C34"/>
    <w:rsid w:val="00F23653"/>
    <w:rsid w:val="00F244B6"/>
    <w:rsid w:val="00F93C13"/>
    <w:rsid w:val="00FB0145"/>
    <w:rsid w:val="00FE0A9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03414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6D1"/>
    <w:pPr>
      <w:keepNext/>
      <w:keepLines/>
      <w:numPr>
        <w:numId w:val="16"/>
      </w:numPr>
      <w:spacing w:before="100" w:beforeAutospacing="1" w:after="100" w:afterAutospacing="1"/>
      <w:outlineLvl w:val="0"/>
    </w:pPr>
    <w:rPr>
      <w:rFonts w:asciiTheme="majorHAnsi" w:eastAsiaTheme="majorEastAsia" w:hAnsiTheme="majorHAnsi" w:cstheme="majorBidi"/>
      <w:b/>
      <w:color w:val="4472C4" w:themeColor="accent1"/>
      <w:sz w:val="32"/>
      <w:szCs w:val="32"/>
    </w:rPr>
  </w:style>
  <w:style w:type="paragraph" w:styleId="Heading2">
    <w:name w:val="heading 2"/>
    <w:basedOn w:val="Heading1"/>
    <w:next w:val="Normal"/>
    <w:link w:val="Heading2Char"/>
    <w:uiPriority w:val="9"/>
    <w:unhideWhenUsed/>
    <w:qFormat/>
    <w:rsid w:val="009036D1"/>
    <w:pPr>
      <w:numPr>
        <w:ilvl w:val="1"/>
      </w:numPr>
      <w:outlineLvl w:val="1"/>
    </w:pPr>
    <w:rPr>
      <w:sz w:val="28"/>
      <w:szCs w:val="26"/>
    </w:rPr>
  </w:style>
  <w:style w:type="paragraph" w:styleId="Heading3">
    <w:name w:val="heading 3"/>
    <w:basedOn w:val="Heading2"/>
    <w:next w:val="Normal"/>
    <w:link w:val="Heading3Char"/>
    <w:uiPriority w:val="9"/>
    <w:unhideWhenUsed/>
    <w:qFormat/>
    <w:rsid w:val="00252D50"/>
    <w:pPr>
      <w:numPr>
        <w:ilvl w:val="2"/>
      </w:numPr>
      <w:outlineLvl w:val="2"/>
    </w:pPr>
    <w:rPr>
      <w:sz w:val="24"/>
    </w:rPr>
  </w:style>
  <w:style w:type="paragraph" w:styleId="Heading4">
    <w:name w:val="heading 4"/>
    <w:basedOn w:val="Normal"/>
    <w:next w:val="Normal"/>
    <w:link w:val="Heading4Char"/>
    <w:uiPriority w:val="9"/>
    <w:unhideWhenUsed/>
    <w:qFormat/>
    <w:rsid w:val="00E346D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Heading3"/>
    <w:next w:val="Normal"/>
    <w:link w:val="Heading5Char"/>
    <w:uiPriority w:val="9"/>
    <w:unhideWhenUsed/>
    <w:qFormat/>
    <w:rsid w:val="00BB7182"/>
    <w:pPr>
      <w:numPr>
        <w:ilvl w:val="0"/>
        <w:numId w:val="0"/>
      </w:numPr>
      <w:spacing w:before="40"/>
      <w:outlineLvl w:val="4"/>
    </w:pPr>
    <w:rPr>
      <w:color w:val="auto"/>
    </w:rPr>
  </w:style>
  <w:style w:type="paragraph" w:styleId="Heading6">
    <w:name w:val="heading 6"/>
    <w:basedOn w:val="Heading2"/>
    <w:next w:val="Normal"/>
    <w:link w:val="Heading6Char"/>
    <w:uiPriority w:val="9"/>
    <w:unhideWhenUsed/>
    <w:qFormat/>
    <w:rsid w:val="009036D1"/>
    <w:pPr>
      <w:numPr>
        <w:ilvl w:val="0"/>
        <w:numId w:val="0"/>
      </w:numPr>
      <w:spacing w:before="40"/>
      <w:outlineLvl w:val="5"/>
    </w:pPr>
  </w:style>
  <w:style w:type="paragraph" w:styleId="Heading7">
    <w:name w:val="heading 7"/>
    <w:basedOn w:val="Normal"/>
    <w:next w:val="Normal"/>
    <w:link w:val="Heading7Char"/>
    <w:uiPriority w:val="9"/>
    <w:unhideWhenUsed/>
    <w:qFormat/>
    <w:rsid w:val="00BB7182"/>
    <w:pPr>
      <w:spacing w:before="240" w:beforeAutospacing="1" w:after="60" w:afterAutospacing="1" w:line="276" w:lineRule="auto"/>
      <w:outlineLvl w:val="6"/>
    </w:pPr>
    <w:rPr>
      <w:rFonts w:ascii="Calibri" w:eastAsia="Times New Roman" w:hAnsi="Calibri"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6D2"/>
    <w:rPr>
      <w:rFonts w:asciiTheme="majorHAnsi" w:eastAsiaTheme="majorEastAsia" w:hAnsiTheme="majorHAnsi" w:cstheme="majorBidi"/>
      <w:b/>
      <w:color w:val="4472C4" w:themeColor="accent1"/>
      <w:sz w:val="32"/>
      <w:szCs w:val="32"/>
    </w:rPr>
  </w:style>
  <w:style w:type="character" w:customStyle="1" w:styleId="Heading2Char">
    <w:name w:val="Heading 2 Char"/>
    <w:basedOn w:val="DefaultParagraphFont"/>
    <w:link w:val="Heading2"/>
    <w:uiPriority w:val="9"/>
    <w:rsid w:val="00252D50"/>
    <w:rPr>
      <w:rFonts w:asciiTheme="majorHAnsi" w:eastAsiaTheme="majorEastAsia" w:hAnsiTheme="majorHAnsi" w:cstheme="majorBidi"/>
      <w:b/>
      <w:color w:val="4472C4" w:themeColor="accent1"/>
      <w:sz w:val="28"/>
      <w:szCs w:val="26"/>
    </w:rPr>
  </w:style>
  <w:style w:type="paragraph" w:customStyle="1" w:styleId="Heading0">
    <w:name w:val="Heading 0"/>
    <w:basedOn w:val="Heading1"/>
    <w:qFormat/>
    <w:rsid w:val="0091143A"/>
    <w:pPr>
      <w:numPr>
        <w:numId w:val="0"/>
      </w:numPr>
      <w:jc w:val="center"/>
      <w:outlineLvl w:val="9"/>
    </w:pPr>
    <w:rPr>
      <w:lang w:val="en-IE"/>
    </w:rPr>
  </w:style>
  <w:style w:type="table" w:styleId="TableGrid">
    <w:name w:val="Table Grid"/>
    <w:basedOn w:val="TableNormal"/>
    <w:uiPriority w:val="39"/>
    <w:rsid w:val="00252D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rsid w:val="00252D50"/>
    <w:rPr>
      <w:i/>
      <w:iCs/>
      <w:color w:val="4472C4" w:themeColor="accent1"/>
    </w:rPr>
  </w:style>
  <w:style w:type="paragraph" w:styleId="TOC1">
    <w:name w:val="toc 1"/>
    <w:basedOn w:val="Normal"/>
    <w:next w:val="Normal"/>
    <w:autoRedefine/>
    <w:uiPriority w:val="39"/>
    <w:unhideWhenUsed/>
    <w:rsid w:val="00252D50"/>
  </w:style>
  <w:style w:type="paragraph" w:styleId="TOC2">
    <w:name w:val="toc 2"/>
    <w:basedOn w:val="Normal"/>
    <w:next w:val="Normal"/>
    <w:autoRedefine/>
    <w:uiPriority w:val="39"/>
    <w:unhideWhenUsed/>
    <w:rsid w:val="009036D1"/>
    <w:pPr>
      <w:tabs>
        <w:tab w:val="left" w:pos="1134"/>
        <w:tab w:val="right" w:leader="dot" w:pos="9010"/>
      </w:tabs>
      <w:ind w:left="567"/>
    </w:pPr>
  </w:style>
  <w:style w:type="paragraph" w:styleId="TOC3">
    <w:name w:val="toc 3"/>
    <w:basedOn w:val="Normal"/>
    <w:next w:val="Normal"/>
    <w:autoRedefine/>
    <w:uiPriority w:val="39"/>
    <w:unhideWhenUsed/>
    <w:rsid w:val="009036D1"/>
    <w:pPr>
      <w:tabs>
        <w:tab w:val="left" w:pos="1985"/>
        <w:tab w:val="right" w:leader="dot" w:pos="9010"/>
      </w:tabs>
      <w:ind w:left="1134"/>
    </w:pPr>
  </w:style>
  <w:style w:type="paragraph" w:styleId="TOC4">
    <w:name w:val="toc 4"/>
    <w:basedOn w:val="Normal"/>
    <w:next w:val="Normal"/>
    <w:autoRedefine/>
    <w:uiPriority w:val="39"/>
    <w:unhideWhenUsed/>
    <w:rsid w:val="00252D50"/>
    <w:pPr>
      <w:ind w:left="720"/>
    </w:pPr>
  </w:style>
  <w:style w:type="paragraph" w:styleId="TOC5">
    <w:name w:val="toc 5"/>
    <w:basedOn w:val="Normal"/>
    <w:next w:val="Normal"/>
    <w:autoRedefine/>
    <w:uiPriority w:val="39"/>
    <w:unhideWhenUsed/>
    <w:rsid w:val="00252D50"/>
    <w:pPr>
      <w:ind w:left="960"/>
    </w:pPr>
  </w:style>
  <w:style w:type="paragraph" w:styleId="TOC6">
    <w:name w:val="toc 6"/>
    <w:basedOn w:val="Normal"/>
    <w:next w:val="Normal"/>
    <w:autoRedefine/>
    <w:uiPriority w:val="39"/>
    <w:unhideWhenUsed/>
    <w:rsid w:val="00252D50"/>
    <w:pPr>
      <w:ind w:left="1200"/>
    </w:pPr>
  </w:style>
  <w:style w:type="paragraph" w:styleId="TOC7">
    <w:name w:val="toc 7"/>
    <w:basedOn w:val="Normal"/>
    <w:next w:val="Normal"/>
    <w:autoRedefine/>
    <w:uiPriority w:val="39"/>
    <w:unhideWhenUsed/>
    <w:rsid w:val="00252D50"/>
    <w:pPr>
      <w:ind w:left="1440"/>
    </w:pPr>
  </w:style>
  <w:style w:type="paragraph" w:styleId="TOC8">
    <w:name w:val="toc 8"/>
    <w:basedOn w:val="Normal"/>
    <w:next w:val="Normal"/>
    <w:autoRedefine/>
    <w:uiPriority w:val="39"/>
    <w:unhideWhenUsed/>
    <w:rsid w:val="00252D50"/>
    <w:pPr>
      <w:ind w:left="1680"/>
    </w:pPr>
  </w:style>
  <w:style w:type="paragraph" w:styleId="TOC9">
    <w:name w:val="toc 9"/>
    <w:basedOn w:val="Normal"/>
    <w:next w:val="Normal"/>
    <w:autoRedefine/>
    <w:uiPriority w:val="39"/>
    <w:unhideWhenUsed/>
    <w:rsid w:val="00252D50"/>
    <w:pPr>
      <w:ind w:left="1920"/>
    </w:pPr>
  </w:style>
  <w:style w:type="paragraph" w:customStyle="1" w:styleId="DetailsTBC">
    <w:name w:val="Details TBC"/>
    <w:basedOn w:val="Normal"/>
    <w:qFormat/>
    <w:rsid w:val="00252D50"/>
    <w:rPr>
      <w:color w:val="FF0000"/>
      <w:lang w:val="en-IE"/>
    </w:rPr>
  </w:style>
  <w:style w:type="paragraph" w:styleId="Header">
    <w:name w:val="header"/>
    <w:basedOn w:val="Normal"/>
    <w:link w:val="HeaderChar"/>
    <w:uiPriority w:val="99"/>
    <w:unhideWhenUsed/>
    <w:rsid w:val="00252D50"/>
    <w:pPr>
      <w:tabs>
        <w:tab w:val="center" w:pos="4513"/>
        <w:tab w:val="right" w:pos="9026"/>
      </w:tabs>
    </w:pPr>
  </w:style>
  <w:style w:type="character" w:customStyle="1" w:styleId="HeaderChar">
    <w:name w:val="Header Char"/>
    <w:basedOn w:val="DefaultParagraphFont"/>
    <w:link w:val="Header"/>
    <w:uiPriority w:val="99"/>
    <w:rsid w:val="00252D50"/>
  </w:style>
  <w:style w:type="paragraph" w:styleId="Footer">
    <w:name w:val="footer"/>
    <w:basedOn w:val="Normal"/>
    <w:link w:val="FooterChar"/>
    <w:uiPriority w:val="99"/>
    <w:unhideWhenUsed/>
    <w:rsid w:val="00252D50"/>
    <w:pPr>
      <w:tabs>
        <w:tab w:val="center" w:pos="4513"/>
        <w:tab w:val="right" w:pos="9026"/>
      </w:tabs>
    </w:pPr>
  </w:style>
  <w:style w:type="character" w:customStyle="1" w:styleId="FooterChar">
    <w:name w:val="Footer Char"/>
    <w:basedOn w:val="DefaultParagraphFont"/>
    <w:link w:val="Footer"/>
    <w:uiPriority w:val="99"/>
    <w:rsid w:val="00252D50"/>
  </w:style>
  <w:style w:type="character" w:customStyle="1" w:styleId="Heading3Char">
    <w:name w:val="Heading 3 Char"/>
    <w:basedOn w:val="DefaultParagraphFont"/>
    <w:link w:val="Heading3"/>
    <w:uiPriority w:val="9"/>
    <w:rsid w:val="00252D50"/>
    <w:rPr>
      <w:rFonts w:asciiTheme="majorHAnsi" w:eastAsiaTheme="majorEastAsia" w:hAnsiTheme="majorHAnsi" w:cstheme="majorBidi"/>
      <w:b/>
      <w:color w:val="4472C4" w:themeColor="accent1"/>
      <w:szCs w:val="26"/>
    </w:rPr>
  </w:style>
  <w:style w:type="character" w:customStyle="1" w:styleId="Heading5Char">
    <w:name w:val="Heading 5 Char"/>
    <w:basedOn w:val="DefaultParagraphFont"/>
    <w:link w:val="Heading5"/>
    <w:uiPriority w:val="9"/>
    <w:rsid w:val="00BB7182"/>
    <w:rPr>
      <w:rFonts w:asciiTheme="majorHAnsi" w:eastAsiaTheme="majorEastAsia" w:hAnsiTheme="majorHAnsi" w:cstheme="majorBidi"/>
      <w:b/>
      <w:szCs w:val="26"/>
    </w:rPr>
  </w:style>
  <w:style w:type="character" w:customStyle="1" w:styleId="Heading6Char">
    <w:name w:val="Heading 6 Char"/>
    <w:basedOn w:val="DefaultParagraphFont"/>
    <w:link w:val="Heading6"/>
    <w:uiPriority w:val="9"/>
    <w:rsid w:val="009036D1"/>
    <w:rPr>
      <w:rFonts w:asciiTheme="majorHAnsi" w:eastAsiaTheme="majorEastAsia" w:hAnsiTheme="majorHAnsi" w:cstheme="majorBidi"/>
      <w:b/>
      <w:color w:val="4472C4" w:themeColor="accent1"/>
      <w:sz w:val="28"/>
      <w:szCs w:val="26"/>
    </w:rPr>
  </w:style>
  <w:style w:type="character" w:customStyle="1" w:styleId="Heading4Char">
    <w:name w:val="Heading 4 Char"/>
    <w:basedOn w:val="DefaultParagraphFont"/>
    <w:link w:val="Heading4"/>
    <w:uiPriority w:val="9"/>
    <w:rsid w:val="00E346D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rsid w:val="00E346D2"/>
    <w:pPr>
      <w:ind w:left="720"/>
      <w:contextualSpacing/>
    </w:pPr>
  </w:style>
  <w:style w:type="paragraph" w:styleId="ListBullet2">
    <w:name w:val="List Bullet 2"/>
    <w:basedOn w:val="Normal"/>
    <w:uiPriority w:val="99"/>
    <w:unhideWhenUsed/>
    <w:qFormat/>
    <w:rsid w:val="00BB7182"/>
    <w:pPr>
      <w:numPr>
        <w:numId w:val="22"/>
      </w:numPr>
      <w:spacing w:before="100" w:beforeAutospacing="1" w:after="100" w:afterAutospacing="1" w:line="276" w:lineRule="auto"/>
      <w:contextualSpacing/>
    </w:pPr>
    <w:rPr>
      <w:rFonts w:ascii="Calibri" w:eastAsia="Calibri" w:hAnsi="Calibri" w:cs="Times New Roman"/>
      <w:sz w:val="22"/>
      <w:szCs w:val="22"/>
      <w:lang w:val="en-IE"/>
    </w:rPr>
  </w:style>
  <w:style w:type="character" w:styleId="Hyperlink">
    <w:name w:val="Hyperlink"/>
    <w:uiPriority w:val="99"/>
    <w:unhideWhenUsed/>
    <w:rsid w:val="00BB7182"/>
    <w:rPr>
      <w:color w:val="0563C1"/>
      <w:u w:val="single"/>
    </w:rPr>
  </w:style>
  <w:style w:type="character" w:customStyle="1" w:styleId="Heading7Char">
    <w:name w:val="Heading 7 Char"/>
    <w:basedOn w:val="DefaultParagraphFont"/>
    <w:link w:val="Heading7"/>
    <w:uiPriority w:val="9"/>
    <w:rsid w:val="00BB7182"/>
    <w:rPr>
      <w:rFonts w:ascii="Calibri" w:eastAsia="Times New Roman" w:hAnsi="Calibri" w:cs="Times New Roman"/>
      <w:lang w:val="en-IE"/>
    </w:rPr>
  </w:style>
  <w:style w:type="paragraph" w:customStyle="1" w:styleId="Bluecomment">
    <w:name w:val="Blue comment"/>
    <w:basedOn w:val="BodyText"/>
    <w:next w:val="BodyText"/>
    <w:rsid w:val="002C5109"/>
    <w:pPr>
      <w:spacing w:before="100" w:beforeAutospacing="1" w:afterAutospacing="1"/>
    </w:pPr>
    <w:rPr>
      <w:rFonts w:ascii="Times New Roman" w:eastAsia="Times New Roman" w:hAnsi="Times New Roman" w:cs="Times New Roman"/>
      <w:i/>
      <w:color w:val="0000FF"/>
      <w:sz w:val="22"/>
      <w:szCs w:val="20"/>
      <w:lang w:val="en-IE"/>
    </w:rPr>
  </w:style>
  <w:style w:type="paragraph" w:styleId="BodyText">
    <w:name w:val="Body Text"/>
    <w:basedOn w:val="Normal"/>
    <w:link w:val="BodyTextChar"/>
    <w:uiPriority w:val="99"/>
    <w:semiHidden/>
    <w:unhideWhenUsed/>
    <w:rsid w:val="002C5109"/>
    <w:pPr>
      <w:spacing w:after="120"/>
    </w:pPr>
  </w:style>
  <w:style w:type="character" w:customStyle="1" w:styleId="BodyTextChar">
    <w:name w:val="Body Text Char"/>
    <w:basedOn w:val="DefaultParagraphFont"/>
    <w:link w:val="BodyText"/>
    <w:uiPriority w:val="99"/>
    <w:semiHidden/>
    <w:rsid w:val="002C5109"/>
  </w:style>
  <w:style w:type="character" w:styleId="Emphasis">
    <w:name w:val="Emphasis"/>
    <w:uiPriority w:val="20"/>
    <w:qFormat/>
    <w:rsid w:val="002C5109"/>
    <w:rPr>
      <w:i/>
      <w:iCs/>
    </w:rPr>
  </w:style>
  <w:style w:type="paragraph" w:styleId="ListBullet">
    <w:name w:val="List Bullet"/>
    <w:basedOn w:val="Normal"/>
    <w:uiPriority w:val="99"/>
    <w:unhideWhenUsed/>
    <w:qFormat/>
    <w:rsid w:val="00E22D5F"/>
    <w:pPr>
      <w:numPr>
        <w:numId w:val="14"/>
      </w:numPr>
      <w:contextualSpacing/>
    </w:pPr>
  </w:style>
  <w:style w:type="paragraph" w:styleId="BalloonText">
    <w:name w:val="Balloon Text"/>
    <w:basedOn w:val="Normal"/>
    <w:link w:val="BalloonTextChar"/>
    <w:uiPriority w:val="99"/>
    <w:semiHidden/>
    <w:unhideWhenUsed/>
    <w:rsid w:val="008672C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672C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43568">
      <w:bodyDiv w:val="1"/>
      <w:marLeft w:val="0"/>
      <w:marRight w:val="0"/>
      <w:marTop w:val="0"/>
      <w:marBottom w:val="0"/>
      <w:divBdr>
        <w:top w:val="none" w:sz="0" w:space="0" w:color="auto"/>
        <w:left w:val="none" w:sz="0" w:space="0" w:color="auto"/>
        <w:bottom w:val="none" w:sz="0" w:space="0" w:color="auto"/>
        <w:right w:val="none" w:sz="0" w:space="0" w:color="auto"/>
      </w:divBdr>
    </w:div>
    <w:div w:id="1174031297">
      <w:bodyDiv w:val="1"/>
      <w:marLeft w:val="0"/>
      <w:marRight w:val="0"/>
      <w:marTop w:val="0"/>
      <w:marBottom w:val="0"/>
      <w:divBdr>
        <w:top w:val="none" w:sz="0" w:space="0" w:color="auto"/>
        <w:left w:val="none" w:sz="0" w:space="0" w:color="auto"/>
        <w:bottom w:val="none" w:sz="0" w:space="0" w:color="auto"/>
        <w:right w:val="none" w:sz="0" w:space="0" w:color="auto"/>
      </w:divBdr>
    </w:div>
    <w:div w:id="1225752516">
      <w:bodyDiv w:val="1"/>
      <w:marLeft w:val="0"/>
      <w:marRight w:val="0"/>
      <w:marTop w:val="0"/>
      <w:marBottom w:val="0"/>
      <w:divBdr>
        <w:top w:val="none" w:sz="0" w:space="0" w:color="auto"/>
        <w:left w:val="none" w:sz="0" w:space="0" w:color="auto"/>
        <w:bottom w:val="none" w:sz="0" w:space="0" w:color="auto"/>
        <w:right w:val="none" w:sz="0" w:space="0" w:color="auto"/>
      </w:divBdr>
      <w:divsChild>
        <w:div w:id="944074244">
          <w:marLeft w:val="0"/>
          <w:marRight w:val="0"/>
          <w:marTop w:val="0"/>
          <w:marBottom w:val="0"/>
          <w:divBdr>
            <w:top w:val="none" w:sz="0" w:space="0" w:color="auto"/>
            <w:left w:val="none" w:sz="0" w:space="0" w:color="auto"/>
            <w:bottom w:val="none" w:sz="0" w:space="0" w:color="auto"/>
            <w:right w:val="none" w:sz="0" w:space="0" w:color="auto"/>
          </w:divBdr>
          <w:divsChild>
            <w:div w:id="418065986">
              <w:marLeft w:val="0"/>
              <w:marRight w:val="0"/>
              <w:marTop w:val="0"/>
              <w:marBottom w:val="0"/>
              <w:divBdr>
                <w:top w:val="none" w:sz="0" w:space="0" w:color="auto"/>
                <w:left w:val="none" w:sz="0" w:space="0" w:color="auto"/>
                <w:bottom w:val="none" w:sz="0" w:space="0" w:color="auto"/>
                <w:right w:val="none" w:sz="0" w:space="0" w:color="auto"/>
              </w:divBdr>
              <w:divsChild>
                <w:div w:id="182480754">
                  <w:marLeft w:val="0"/>
                  <w:marRight w:val="0"/>
                  <w:marTop w:val="0"/>
                  <w:marBottom w:val="0"/>
                  <w:divBdr>
                    <w:top w:val="none" w:sz="0" w:space="0" w:color="auto"/>
                    <w:left w:val="none" w:sz="0" w:space="0" w:color="auto"/>
                    <w:bottom w:val="none" w:sz="0" w:space="0" w:color="auto"/>
                    <w:right w:val="none" w:sz="0" w:space="0" w:color="auto"/>
                  </w:divBdr>
                  <w:divsChild>
                    <w:div w:id="1665546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51210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w3schools.com/howto/tryit.asp?font=Comfortaa" TargetMode="External"/><Relationship Id="rId47" Type="http://schemas.openxmlformats.org/officeDocument/2006/relationships/hyperlink" Target="https://www.youtube.com/watch?v=Up_NC-qGzuI" TargetMode="External"/><Relationship Id="rId48" Type="http://schemas.openxmlformats.org/officeDocument/2006/relationships/fontTable" Target="fontTable.xml"/><Relationship Id="rId49" Type="http://schemas.microsoft.com/office/2011/relationships/people" Target="people.xml"/><Relationship Id="rId20" Type="http://schemas.openxmlformats.org/officeDocument/2006/relationships/hyperlink" Target="http://shpetite.ie/" TargetMode="External"/><Relationship Id="rId21" Type="http://schemas.openxmlformats.org/officeDocument/2006/relationships/hyperlink" Target="https://brotherhubbard.ie/" TargetMode="External"/><Relationship Id="rId22" Type="http://schemas.openxmlformats.org/officeDocument/2006/relationships/hyperlink" Target="https://www.roastedbrown.com/" TargetMode="External"/><Relationship Id="rId23" Type="http://schemas.openxmlformats.org/officeDocument/2006/relationships/hyperlink" Target="http://thefumbally.ie/" TargetMode="External"/><Relationship Id="rId24" Type="http://schemas.openxmlformats.org/officeDocument/2006/relationships/hyperlink" Target="http://twofiftysquare.ie/" TargetMode="External"/><Relationship Id="rId25" Type="http://schemas.openxmlformats.org/officeDocument/2006/relationships/hyperlink" Target="http://www.vicecoffeeinc.com/"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footer" Target="footer1.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10" Type="http://schemas.openxmlformats.org/officeDocument/2006/relationships/image" Target="media/image2.png"/><Relationship Id="rId11" Type="http://schemas.openxmlformats.org/officeDocument/2006/relationships/hyperlink" Target="https://twitter.com/ViceCoffeeInc" TargetMode="External"/><Relationship Id="rId12" Type="http://schemas.openxmlformats.org/officeDocument/2006/relationships/hyperlink" Target="https://www.facebook.com/properordercoffeeco/" TargetMode="External"/><Relationship Id="rId13" Type="http://schemas.openxmlformats.org/officeDocument/2006/relationships/hyperlink" Target="https://www.facebook.com/BirdcageBakery" TargetMode="External"/><Relationship Id="rId14" Type="http://schemas.openxmlformats.org/officeDocument/2006/relationships/hyperlink" Target="http://www.sidewalksafari.com/2014/10/dublin-eats-blonde-cafe.html" TargetMode="External"/><Relationship Id="rId15" Type="http://schemas.openxmlformats.org/officeDocument/2006/relationships/hyperlink" Target="http://www.fallonandbyrne.com/" TargetMode="External"/><Relationship Id="rId16" Type="http://schemas.openxmlformats.org/officeDocument/2006/relationships/hyperlink" Target="http://urbun.ie/" TargetMode="External"/><Relationship Id="rId17" Type="http://schemas.openxmlformats.org/officeDocument/2006/relationships/hyperlink" Target="http://www.kaph.ie/" TargetMode="External"/><Relationship Id="rId18" Type="http://schemas.openxmlformats.org/officeDocument/2006/relationships/hyperlink" Target="https://coffeeangel.com/" TargetMode="External"/><Relationship Id="rId19" Type="http://schemas.openxmlformats.org/officeDocument/2006/relationships/hyperlink" Target="http://wallandkeogh.wixsite.com/wallandkeogh" TargetMode="External"/><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hyperlink" Target="https://www.google.com/webmasters/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21</Pages>
  <Words>2549</Words>
  <Characters>14532</Characters>
  <Application>Microsoft Macintosh Word</Application>
  <DocSecurity>0</DocSecurity>
  <Lines>121</Lines>
  <Paragraphs>34</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PROJECT PROPOSAL</vt:lpstr>
      <vt:lpstr>    Project Overview</vt:lpstr>
      <vt:lpstr>    Research / Investigation</vt:lpstr>
      <vt:lpstr>    Requirements &amp; Technical Approach</vt:lpstr>
      <vt:lpstr>WIREFRAME / SITEMAP</vt:lpstr>
      <vt:lpstr>    Sitemap</vt:lpstr>
      <vt:lpstr>        Initial Wireframe for the Homepage</vt:lpstr>
      <vt:lpstr>        Initial Wireframe for the other pages</vt:lpstr>
      <vt:lpstr>        Updated Wireframes</vt:lpstr>
      <vt:lpstr>PRODUCTION LOG</vt:lpstr>
      <vt:lpstr>    </vt:lpstr>
      <vt:lpstr>    </vt:lpstr>
      <vt:lpstr>    </vt:lpstr>
      <vt:lpstr>    Overall</vt:lpstr>
      <vt:lpstr>    HTML Code</vt:lpstr>
      <vt:lpstr>    CSS Code</vt:lpstr>
      <vt:lpstr>    JavaScript</vt:lpstr>
      <vt:lpstr>    Validation</vt:lpstr>
      <vt:lpstr>        HTML Validation: Homepage</vt:lpstr>
      <vt:lpstr>        HTML Validation: </vt:lpstr>
      <vt:lpstr>        HTML Validation: </vt:lpstr>
      <vt:lpstr>        HTML Validation: </vt:lpstr>
      <vt:lpstr>        HTML Validation: </vt:lpstr>
      <vt:lpstr>        CSS Validation</vt:lpstr>
      <vt:lpstr>    Testing</vt:lpstr>
      <vt:lpstr>    Deployment</vt:lpstr>
      <vt:lpstr>Project Team</vt:lpstr>
      <vt:lpstr>    Original Split</vt:lpstr>
      <vt:lpstr>CONCLUSION</vt:lpstr>
      <vt:lpstr>REFERENCES &amp; APPENDIX</vt:lpstr>
    </vt:vector>
  </TitlesOfParts>
  <LinksUpToDate>false</LinksUpToDate>
  <CharactersWithSpaces>17047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ELMARIE Fryer</dc:creator>
  <cp:keywords/>
  <dc:description/>
  <cp:lastModifiedBy>ELMARIE Fryer</cp:lastModifiedBy>
  <cp:revision>10</cp:revision>
  <dcterms:created xsi:type="dcterms:W3CDTF">2017-04-17T19:53:00Z</dcterms:created>
  <dcterms:modified xsi:type="dcterms:W3CDTF">2017-04-17T20:31:00Z</dcterms:modified>
</cp:coreProperties>
</file>